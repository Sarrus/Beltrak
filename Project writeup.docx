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rPr>
          <w:ins w:id="15" w:author="Michael Bell" w:date="2013-05-06T17:14:00Z"/>
        </w:rPr>
      </w:pPr>
      <w:bookmarkStart w:id="16" w:name="_Toc228847781"/>
      <w:r>
        <w:lastRenderedPageBreak/>
        <w:t>Nature of the solution</w:t>
      </w:r>
      <w:bookmarkEnd w:id="16"/>
    </w:p>
    <w:p w14:paraId="59528438" w14:textId="3DE0BCF8" w:rsidR="00606909" w:rsidRDefault="00606909" w:rsidP="00606909">
      <w:pPr>
        <w:pStyle w:val="Heading2"/>
        <w:rPr>
          <w:ins w:id="17" w:author="Michael Bell" w:date="2013-05-06T17:15:00Z"/>
        </w:rPr>
        <w:pPrChange w:id="18" w:author="Michael Bell" w:date="2013-05-06T17:15:00Z">
          <w:pPr>
            <w:pStyle w:val="Heading1"/>
          </w:pPr>
        </w:pPrChange>
      </w:pPr>
      <w:ins w:id="19" w:author="Michael Bell" w:date="2013-05-06T17:15:00Z">
        <w:r>
          <w:t>Design Objectives</w:t>
        </w:r>
      </w:ins>
    </w:p>
    <w:p w14:paraId="73C3E979" w14:textId="2AEAB72D" w:rsidR="00606909" w:rsidRDefault="00606909" w:rsidP="00606909">
      <w:pPr>
        <w:rPr>
          <w:ins w:id="20" w:author="Michael Bell" w:date="2013-05-06T17:15:00Z"/>
        </w:rPr>
        <w:pPrChange w:id="21" w:author="Michael Bell" w:date="2013-05-06T17:15:00Z">
          <w:pPr>
            <w:pStyle w:val="Heading1"/>
          </w:pPr>
        </w:pPrChange>
      </w:pPr>
      <w:ins w:id="22" w:author="Michael Bell" w:date="2013-05-06T17:15:00Z">
        <w:r>
          <w:t>The</w:t>
        </w:r>
      </w:ins>
      <w:ins w:id="23" w:author="Michael Bell" w:date="2013-05-06T17:22:00Z">
        <w:r>
          <w:t xml:space="preserve"> basic</w:t>
        </w:r>
      </w:ins>
      <w:ins w:id="24" w:author="Michael Bell" w:date="2013-05-06T17:15:00Z">
        <w:r>
          <w:t xml:space="preserve"> objectives for the design are:</w:t>
        </w:r>
      </w:ins>
    </w:p>
    <w:p w14:paraId="71BE533A" w14:textId="723AAF9B" w:rsidR="00606909" w:rsidRDefault="00606909" w:rsidP="00606909">
      <w:pPr>
        <w:pStyle w:val="ListParagraph"/>
        <w:numPr>
          <w:ilvl w:val="0"/>
          <w:numId w:val="14"/>
        </w:numPr>
        <w:rPr>
          <w:ins w:id="25" w:author="Michael Bell" w:date="2013-05-06T17:17:00Z"/>
        </w:rPr>
        <w:pPrChange w:id="26" w:author="Michael Bell" w:date="2013-05-06T17:15:00Z">
          <w:pPr>
            <w:pStyle w:val="Heading1"/>
          </w:pPr>
        </w:pPrChange>
      </w:pPr>
      <w:ins w:id="27" w:author="Michael Bell" w:date="2013-05-06T17:17:00Z">
        <w:r>
          <w:t>The device should be simple and easy to use</w:t>
        </w:r>
      </w:ins>
    </w:p>
    <w:p w14:paraId="2DAA1D81" w14:textId="514DDA49" w:rsidR="00606909" w:rsidRDefault="00606909" w:rsidP="00606909">
      <w:pPr>
        <w:pStyle w:val="ListParagraph"/>
        <w:numPr>
          <w:ilvl w:val="0"/>
          <w:numId w:val="14"/>
        </w:numPr>
        <w:rPr>
          <w:ins w:id="28" w:author="Michael Bell" w:date="2013-05-06T17:17:00Z"/>
        </w:rPr>
        <w:pPrChange w:id="29" w:author="Michael Bell" w:date="2013-05-06T17:15:00Z">
          <w:pPr>
            <w:pStyle w:val="Heading1"/>
          </w:pPr>
        </w:pPrChange>
      </w:pPr>
      <w:ins w:id="30" w:author="Michael Bell" w:date="2013-05-06T17:17:00Z">
        <w:r>
          <w:t>It should control the train according to instructions given by the user</w:t>
        </w:r>
      </w:ins>
    </w:p>
    <w:p w14:paraId="17DB40B3" w14:textId="71176E2D" w:rsidR="00606909" w:rsidRDefault="00606909" w:rsidP="00606909">
      <w:pPr>
        <w:pStyle w:val="ListParagraph"/>
        <w:numPr>
          <w:ilvl w:val="0"/>
          <w:numId w:val="14"/>
        </w:numPr>
        <w:rPr>
          <w:ins w:id="31" w:author="Michael Bell" w:date="2013-05-06T17:20:00Z"/>
        </w:rPr>
        <w:pPrChange w:id="32" w:author="Michael Bell" w:date="2013-05-06T17:15:00Z">
          <w:pPr>
            <w:pStyle w:val="Heading1"/>
          </w:pPr>
        </w:pPrChange>
      </w:pPr>
      <w:ins w:id="33" w:author="Michael Bell" w:date="2013-05-06T17:20:00Z">
        <w:r>
          <w:t>It should drive the train without needing any interference from the user</w:t>
        </w:r>
      </w:ins>
    </w:p>
    <w:p w14:paraId="573D98B0" w14:textId="36DACD9D" w:rsidR="00606909" w:rsidRDefault="00606909" w:rsidP="00606909">
      <w:pPr>
        <w:pStyle w:val="ListParagraph"/>
        <w:numPr>
          <w:ilvl w:val="0"/>
          <w:numId w:val="14"/>
        </w:numPr>
        <w:rPr>
          <w:ins w:id="34" w:author="Michael Bell" w:date="2013-05-06T17:24:00Z"/>
        </w:rPr>
        <w:pPrChange w:id="35" w:author="Michael Bell" w:date="2013-05-06T17:15:00Z">
          <w:pPr>
            <w:pStyle w:val="Heading1"/>
          </w:pPr>
        </w:pPrChange>
      </w:pPr>
      <w:ins w:id="36" w:author="Michael Bell" w:date="2013-05-06T17:24:00Z">
        <w:r>
          <w:t>It should provide a user interface concisting of a display and some controls</w:t>
        </w:r>
      </w:ins>
    </w:p>
    <w:p w14:paraId="61B6A4BD" w14:textId="3FDA03EC" w:rsidR="00606909" w:rsidRDefault="00606909" w:rsidP="00606909">
      <w:pPr>
        <w:pStyle w:val="ListParagraph"/>
        <w:numPr>
          <w:ilvl w:val="0"/>
          <w:numId w:val="14"/>
        </w:numPr>
        <w:rPr>
          <w:ins w:id="37" w:author="Michael Bell" w:date="2013-05-06T17:26:00Z"/>
        </w:rPr>
        <w:pPrChange w:id="38" w:author="Michael Bell" w:date="2013-05-06T17:15:00Z">
          <w:pPr>
            <w:pStyle w:val="Heading1"/>
          </w:pPr>
        </w:pPrChange>
      </w:pPr>
      <w:ins w:id="39" w:author="Michael Bell" w:date="2013-05-06T17:25:00Z">
        <w:r>
          <w:t>The code should be adaptable to diferent situations with little modification</w:t>
        </w:r>
      </w:ins>
    </w:p>
    <w:p w14:paraId="427DB5EF" w14:textId="76B5A97C" w:rsidR="00620F0E" w:rsidRPr="00606909" w:rsidRDefault="00620F0E" w:rsidP="00606909">
      <w:pPr>
        <w:pStyle w:val="ListParagraph"/>
        <w:numPr>
          <w:ilvl w:val="0"/>
          <w:numId w:val="14"/>
        </w:numPr>
        <w:rPr>
          <w:rPrChange w:id="40" w:author="Michael Bell" w:date="2013-05-06T17:15:00Z">
            <w:rPr/>
          </w:rPrChange>
        </w:rPr>
        <w:pPrChange w:id="41" w:author="Michael Bell" w:date="2013-05-06T17:15:00Z">
          <w:pPr>
            <w:pStyle w:val="Heading1"/>
          </w:pPr>
        </w:pPrChange>
      </w:pPr>
      <w:ins w:id="42" w:author="Michael Bell" w:date="2013-05-06T17:26:00Z">
        <w:r>
          <w:t>The user should not have to manualy control the train</w:t>
        </w:r>
      </w:ins>
    </w:p>
    <w:p w14:paraId="0FD2FED1" w14:textId="77777777" w:rsidR="00951F76" w:rsidRDefault="00951F76" w:rsidP="00951F76">
      <w:pPr>
        <w:pStyle w:val="Heading2"/>
      </w:pPr>
      <w:bookmarkStart w:id="43" w:name="_Toc228847782"/>
      <w:r>
        <w:t>Hardware</w:t>
      </w:r>
      <w:bookmarkEnd w:id="43"/>
    </w:p>
    <w:p w14:paraId="2C86627B" w14:textId="77777777" w:rsidR="00951F76" w:rsidRPr="00951F76" w:rsidRDefault="00951F76" w:rsidP="00951F76">
      <w:pPr>
        <w:pStyle w:val="Heading3"/>
      </w:pPr>
      <w:bookmarkStart w:id="44" w:name="_Toc228847783"/>
      <w:r>
        <w:t>Prototypeing board</w:t>
      </w:r>
      <w:bookmarkEnd w:id="44"/>
    </w:p>
    <w:p w14:paraId="3A7CD842" w14:textId="54BC9CDB" w:rsidR="007E4E59" w:rsidRDefault="00951F76">
      <w:r>
        <w:rPr>
          <w:noProof/>
          <w:lang w:eastAsia="en-GB"/>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45" w:name="_Toc228847784"/>
      <w:r>
        <w:t>Motor Control Board</w:t>
      </w:r>
      <w:bookmarkEnd w:id="45"/>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lastRenderedPageBreak/>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46" w:name="_Toc228847785"/>
      <w:r>
        <w:t>output display</w:t>
      </w:r>
      <w:bookmarkEnd w:id="46"/>
    </w:p>
    <w:p w14:paraId="013229C1" w14:textId="028D27E4" w:rsidR="00951F76" w:rsidRDefault="00951F76" w:rsidP="00951F76">
      <w:r>
        <w:rPr>
          <w:noProof/>
          <w:lang w:eastAsia="en-GB"/>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47" w:name="_Toc228847786"/>
      <w:r>
        <w:lastRenderedPageBreak/>
        <w:t>Track</w:t>
      </w:r>
      <w:bookmarkEnd w:id="47"/>
    </w:p>
    <w:p w14:paraId="7851D238" w14:textId="77777777" w:rsidR="00A4698F" w:rsidRDefault="00B63273" w:rsidP="00A4698F">
      <w:r>
        <w:rPr>
          <w:noProof/>
          <w:lang w:eastAsia="en-GB"/>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48" w:name="_Toc228847787"/>
      <w:r>
        <w:lastRenderedPageBreak/>
        <w:t>Isolatable Sidings</w:t>
      </w:r>
      <w:bookmarkEnd w:id="48"/>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49" w:name="_Toc228847788"/>
      <w:r>
        <w:lastRenderedPageBreak/>
        <w:t>Location detection</w:t>
      </w:r>
      <w:bookmarkEnd w:id="49"/>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2EE060"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50"/>
      <w:r w:rsidR="00A75E62">
        <w:t>This box</w:t>
      </w:r>
      <w:commentRangeEnd w:id="50"/>
      <w:r w:rsidR="00A75E62">
        <w:rPr>
          <w:rStyle w:val="CommentReference"/>
        </w:rPr>
        <w:commentReference w:id="50"/>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AAE591"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51"/>
      <w:r>
        <w:rPr>
          <w:noProof/>
          <w:lang w:eastAsia="en-GB"/>
        </w:rPr>
        <w:t>shown below</w:t>
      </w:r>
      <w:commentRangeEnd w:id="51"/>
      <w:r>
        <w:rPr>
          <w:rStyle w:val="CommentReference"/>
        </w:rPr>
        <w:commentReference w:id="51"/>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52" w:name="_Toc228847789"/>
      <w:r>
        <w:rPr>
          <w:noProof/>
          <w:lang w:eastAsia="en-GB"/>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52"/>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53"/>
      <w:r>
        <w:rPr>
          <w:noProof/>
          <w:lang w:eastAsia="en-GB"/>
        </w:rPr>
        <w:t>12V DC</w:t>
      </w:r>
      <w:commentRangeEnd w:id="53"/>
      <w:r w:rsidR="00E443E8">
        <w:rPr>
          <w:rStyle w:val="CommentReference"/>
        </w:rPr>
        <w:commentReference w:id="53"/>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1pt;height:372.75pt" o:ole="">
            <v:imagedata r:id="rId44" o:title=""/>
          </v:shape>
          <o:OLEObject Type="Embed" ProgID="Visio.Drawing.11" ShapeID="_x0000_i1025" DrawAspect="Content" ObjectID="_1429369168"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54"/>
      <w:r>
        <w:rPr>
          <w:noProof/>
          <w:lang w:eastAsia="en-GB"/>
        </w:rPr>
        <w:t xml:space="preserve">larger relay </w:t>
      </w:r>
      <w:commentRangeEnd w:id="54"/>
      <w:r>
        <w:rPr>
          <w:rStyle w:val="CommentReference"/>
        </w:rPr>
        <w:commentReference w:id="54"/>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55"/>
      <w:r>
        <w:rPr>
          <w:noProof/>
          <w:lang w:eastAsia="en-GB"/>
        </w:rPr>
        <w:t>this</w:t>
      </w:r>
      <w:commentRangeEnd w:id="55"/>
      <w:r>
        <w:rPr>
          <w:rStyle w:val="CommentReference"/>
        </w:rPr>
        <w:commentReference w:id="55"/>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pt;height:513.75pt" o:ole="">
            <v:imagedata r:id="rId46" o:title=""/>
          </v:shape>
          <o:OLEObject Type="Embed" ProgID="Visio.Drawing.11" ShapeID="_x0000_i1026" DrawAspect="Content" ObjectID="_1429369169"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8B221E" w:rsidP="00DA1957">
      <w:pPr>
        <w:rPr>
          <w:noProof/>
          <w:lang w:eastAsia="en-GB"/>
        </w:rPr>
      </w:pPr>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429369173"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8B221E" w:rsidP="00DA1957">
      <w:pPr>
        <w:rPr>
          <w:noProof/>
          <w:lang w:eastAsia="en-GB"/>
        </w:rPr>
      </w:pPr>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429369174"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pt;height:488.25pt" o:ole="">
            <v:imagedata r:id="rId52" o:title=""/>
          </v:shape>
          <o:OLEObject Type="Embed" ProgID="Visio.Drawing.11" ShapeID="_x0000_i1027" DrawAspect="Content" ObjectID="_1429369170"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56" w:name="_Toc228847790"/>
      <w:r>
        <w:lastRenderedPageBreak/>
        <w:t>Software</w:t>
      </w:r>
      <w:bookmarkEnd w:id="56"/>
    </w:p>
    <w:p w14:paraId="77D0A40F" w14:textId="77777777" w:rsidR="00CD5742" w:rsidRDefault="00CD5742" w:rsidP="00CD5742">
      <w:pPr>
        <w:pStyle w:val="Heading3"/>
      </w:pPr>
      <w:bookmarkStart w:id="57" w:name="_Toc228847791"/>
      <w:r>
        <w:t>Design Objectives</w:t>
      </w:r>
      <w:bookmarkEnd w:id="57"/>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8B221E">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9369175"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58" w:name="_Toc228847792"/>
      <w:r>
        <w:lastRenderedPageBreak/>
        <w:t>Processes and modules</w:t>
      </w:r>
      <w:bookmarkEnd w:id="58"/>
    </w:p>
    <w:p w14:paraId="0DC6E537" w14:textId="77777777" w:rsidR="006247BE" w:rsidRDefault="006247BE" w:rsidP="006247BE">
      <w:pPr>
        <w:pStyle w:val="Heading4"/>
      </w:pPr>
      <w:r>
        <w:t>Overall Process</w:t>
      </w:r>
    </w:p>
    <w:p w14:paraId="22543903" w14:textId="59F373DA" w:rsidR="00B755C1" w:rsidRDefault="008B221E"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9369176"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75pt" o:ole="">
            <v:imagedata r:id="rId58" o:title=""/>
          </v:shape>
          <o:OLEObject Type="Embed" ProgID="Visio.Drawing.11" ShapeID="_x0000_i1028" DrawAspect="Content" ObjectID="_1429369171"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75pt;height:157.5pt" o:ole="">
            <v:imagedata r:id="rId60" o:title=""/>
          </v:shape>
          <o:OLEObject Type="Embed" ProgID="Visio.Drawing.11" ShapeID="_x0000_i1029" DrawAspect="Content" ObjectID="_1429369172"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59" w:name="_Toc228847793"/>
      <w:commentRangeStart w:id="60"/>
      <w:r>
        <w:t>Data Structures</w:t>
      </w:r>
      <w:bookmarkEnd w:id="59"/>
      <w:commentRangeEnd w:id="60"/>
      <w:r w:rsidR="007F083D">
        <w:rPr>
          <w:rStyle w:val="CommentReference"/>
          <w:caps w:val="0"/>
          <w:color w:val="auto"/>
        </w:rPr>
        <w:commentReference w:id="60"/>
      </w:r>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620F0E">
      <w:pPr>
        <w:rPr>
          <w:ins w:id="61" w:author="Michael Bell" w:date="2013-05-06T17:29:00Z"/>
        </w:rPr>
        <w:pPrChange w:id="62" w:author="Michael Bell" w:date="2013-05-06T17:28:00Z">
          <w:pPr>
            <w:pStyle w:val="Heading1"/>
          </w:pPr>
        </w:pPrChange>
      </w:pPr>
    </w:p>
    <w:p w14:paraId="30B18880" w14:textId="77777777" w:rsidR="00620F0E" w:rsidRDefault="00620F0E" w:rsidP="00620F0E">
      <w:pPr>
        <w:rPr>
          <w:ins w:id="63" w:author="Michael Bell" w:date="2013-05-06T17:29:00Z"/>
        </w:rPr>
        <w:pPrChange w:id="64" w:author="Michael Bell" w:date="2013-05-06T17:28:00Z">
          <w:pPr>
            <w:pStyle w:val="Heading1"/>
          </w:pPr>
        </w:pPrChange>
      </w:pPr>
    </w:p>
    <w:p w14:paraId="25CE7210" w14:textId="03E46037" w:rsidR="00620F0E" w:rsidRDefault="00620F0E" w:rsidP="00620F0E">
      <w:pPr>
        <w:rPr>
          <w:ins w:id="65" w:author="Michael Bell" w:date="2013-05-06T17:28:00Z"/>
        </w:rPr>
        <w:pPrChange w:id="66" w:author="Michael Bell" w:date="2013-05-06T17:28:00Z">
          <w:pPr>
            <w:pStyle w:val="Heading1"/>
          </w:pPr>
        </w:pPrChange>
      </w:pPr>
      <w:ins w:id="67" w:author="Michael Bell" w:date="2013-05-06T17:29:00Z">
        <w:r>
          <w:t>These designs where showed to mr. Thomas who signed below to confirm that they where satisfying.</w:t>
        </w:r>
      </w:ins>
    </w:p>
    <w:p w14:paraId="5815C1E9" w14:textId="1209D4A3" w:rsidR="00620F0E" w:rsidRDefault="00620F0E" w:rsidP="00620F0E">
      <w:pPr>
        <w:rPr>
          <w:ins w:id="68" w:author="Michael Bell" w:date="2013-05-06T17:28:00Z"/>
        </w:rPr>
        <w:pPrChange w:id="69" w:author="Michael Bell" w:date="2013-05-06T17:28:00Z">
          <w:pPr>
            <w:pStyle w:val="Heading1"/>
          </w:pPr>
        </w:pPrChange>
      </w:pPr>
      <w:ins w:id="70" w:author="Michael Bell" w:date="2013-05-06T17:28:00Z">
        <w:r>
          <w:rPr>
            <w:noProof/>
            <w:lang w:eastAsia="en-GB"/>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ins>
    </w:p>
    <w:p w14:paraId="1989F4A6" w14:textId="77777777" w:rsidR="00F7776F" w:rsidRDefault="00DD5403" w:rsidP="00F7776F">
      <w:pPr>
        <w:pStyle w:val="Heading1"/>
      </w:pPr>
      <w:r w:rsidRPr="00620F0E">
        <w:rPr>
          <w:rPrChange w:id="71" w:author="Michael Bell" w:date="2013-05-06T17:28:00Z">
            <w:rPr/>
          </w:rPrChange>
        </w:rPr>
        <w:br w:type="page"/>
      </w:r>
      <w:bookmarkStart w:id="72" w:name="_Toc228847794"/>
      <w:r w:rsidR="00F7776F">
        <w:lastRenderedPageBreak/>
        <w:t>Algorithms</w:t>
      </w:r>
      <w:bookmarkEnd w:id="72"/>
    </w:p>
    <w:p w14:paraId="099BDADB" w14:textId="77777777" w:rsidR="00B36FFD" w:rsidRPr="002B649F" w:rsidRDefault="00B36FFD" w:rsidP="00B36FFD">
      <w:pPr>
        <w:pStyle w:val="Heading4"/>
      </w:pPr>
      <w:r>
        <w:t>Update Screen</w:t>
      </w:r>
    </w:p>
    <w:p w14:paraId="3B27B1F1" w14:textId="77777777" w:rsidR="00B36FFD" w:rsidRDefault="008B221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429369177"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8B221E" w:rsidP="00B36FFD">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429369178"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73" w:name="_Toc228847795"/>
      <w:r>
        <w:t>Test Strategy</w:t>
      </w:r>
      <w:bookmarkEnd w:id="73"/>
    </w:p>
    <w:p w14:paraId="5D1EFC0E" w14:textId="23359886" w:rsidR="005467B9" w:rsidRDefault="005467B9" w:rsidP="002E4C56">
      <w:r>
        <w:t xml:space="preserve">Beltrak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Destination: Hawkhaven</w:t>
            </w:r>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Destination: Remilo</w:t>
            </w:r>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Destination: Allantown</w:t>
            </w:r>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Gregville</w:t>
            </w:r>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Destination: Leovetticutte</w:t>
            </w:r>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Destination: Regantra</w:t>
            </w:r>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Destination: Vancoville</w:t>
            </w:r>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Destination: Hawkhaven</w:t>
            </w:r>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Destination: Remilo</w:t>
            </w:r>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Destination: Allantown</w:t>
            </w:r>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Destination: Gregville</w:t>
            </w:r>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Destination: Leovetticutte</w:t>
            </w:r>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Destination: Regantra</w:t>
            </w:r>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Destination: Vancoville</w:t>
            </w:r>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r>
              <w:t>Hawkhaven</w:t>
            </w:r>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r>
              <w:t>Hawkhaven</w:t>
            </w:r>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r>
              <w:t>Remilo</w:t>
            </w:r>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r>
              <w:t>Remilo</w:t>
            </w:r>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r>
              <w:t>Hawkhaven</w:t>
            </w:r>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r>
              <w:t>Allantown</w:t>
            </w:r>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r>
              <w:t>Allantown</w:t>
            </w:r>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r>
              <w:t>Remilo</w:t>
            </w:r>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r>
              <w:t>Gregville</w:t>
            </w:r>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r>
              <w:t>Gregville</w:t>
            </w:r>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r>
              <w:t>Allantown</w:t>
            </w:r>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r>
              <w:t>Leovetticutte</w:t>
            </w:r>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r>
              <w:t>Leovetticutte</w:t>
            </w:r>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r>
              <w:t>Gregville</w:t>
            </w:r>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r>
              <w:t>Regantra</w:t>
            </w:r>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r>
              <w:t>Regantra</w:t>
            </w:r>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r>
              <w:t>Leovetticutte</w:t>
            </w:r>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r>
              <w:t>Vancoville</w:t>
            </w:r>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r>
              <w:t>Vancoville</w:t>
            </w:r>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r>
              <w:t>Regantra</w:t>
            </w:r>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Testing this is easy but long winded,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r>
        <w:t>The tests are performed by filling in the white squares when the train sucesfuly gets from the start number to the finish number</w:t>
      </w:r>
      <w:r w:rsidR="00FB41EA">
        <w:t xml:space="preserve"> when the finish number corresponds to the one selected (if it arrives at the wrong finish number it doesent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74" w:name="_Toc228847796"/>
      <w:r>
        <w:lastRenderedPageBreak/>
        <w:t>Software Development</w:t>
      </w:r>
      <w:bookmarkEnd w:id="74"/>
    </w:p>
    <w:p w14:paraId="53CAD2CD" w14:textId="77777777" w:rsidR="006918A7" w:rsidRDefault="006918A7" w:rsidP="006918A7">
      <w:pPr>
        <w:pStyle w:val="Heading2"/>
      </w:pPr>
      <w:r>
        <w:t>Beltrak.ino</w:t>
      </w:r>
    </w:p>
    <w:p w14:paraId="075753C1" w14:textId="77777777" w:rsidR="003A2FEE" w:rsidRDefault="003A2FEE" w:rsidP="003A2FEE">
      <w:pPr>
        <w:autoSpaceDE w:val="0"/>
        <w:autoSpaceDN w:val="0"/>
        <w:adjustRightInd w:val="0"/>
        <w:spacing w:after="0" w:line="240" w:lineRule="auto"/>
        <w:rPr>
          <w:ins w:id="75" w:author="Michael Bell" w:date="2013-05-06T17:58:00Z"/>
          <w:rFonts w:ascii="Courier New" w:hAnsi="Courier New" w:cs="Courier New"/>
          <w:color w:val="008000"/>
          <w:sz w:val="20"/>
          <w:szCs w:val="20"/>
          <w:highlight w:val="white"/>
        </w:rPr>
      </w:pPr>
      <w:ins w:id="76" w:author="Michael Bell" w:date="2013-05-06T17:58:00Z">
        <w:r>
          <w:rPr>
            <w:rFonts w:ascii="Courier New" w:hAnsi="Courier New" w:cs="Courier New"/>
            <w:color w:val="008000"/>
            <w:sz w:val="20"/>
            <w:szCs w:val="20"/>
            <w:highlight w:val="white"/>
          </w:rPr>
          <w:t>/*</w:t>
        </w:r>
      </w:ins>
    </w:p>
    <w:p w14:paraId="3C34D101" w14:textId="77777777" w:rsidR="003A2FEE" w:rsidRDefault="003A2FEE" w:rsidP="003A2FEE">
      <w:pPr>
        <w:autoSpaceDE w:val="0"/>
        <w:autoSpaceDN w:val="0"/>
        <w:adjustRightInd w:val="0"/>
        <w:spacing w:after="0" w:line="240" w:lineRule="auto"/>
        <w:rPr>
          <w:ins w:id="77" w:author="Michael Bell" w:date="2013-05-06T17:58:00Z"/>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ins w:id="78" w:author="Michael Bell" w:date="2013-05-06T17:58:00Z"/>
          <w:rFonts w:ascii="Courier New" w:hAnsi="Courier New" w:cs="Courier New"/>
          <w:color w:val="008000"/>
          <w:sz w:val="20"/>
          <w:szCs w:val="20"/>
          <w:highlight w:val="white"/>
        </w:rPr>
      </w:pPr>
      <w:ins w:id="79" w:author="Michael Bell" w:date="2013-05-06T17:58:00Z">
        <w:r>
          <w:rPr>
            <w:rFonts w:ascii="Courier New" w:hAnsi="Courier New" w:cs="Courier New"/>
            <w:color w:val="008000"/>
            <w:sz w:val="20"/>
            <w:szCs w:val="20"/>
            <w:highlight w:val="white"/>
          </w:rPr>
          <w:t xml:space="preserve"> BELTRAK</w:t>
        </w:r>
      </w:ins>
    </w:p>
    <w:p w14:paraId="0FC6733D" w14:textId="77777777" w:rsidR="003A2FEE" w:rsidRDefault="003A2FEE" w:rsidP="003A2FEE">
      <w:pPr>
        <w:autoSpaceDE w:val="0"/>
        <w:autoSpaceDN w:val="0"/>
        <w:adjustRightInd w:val="0"/>
        <w:spacing w:after="0" w:line="240" w:lineRule="auto"/>
        <w:rPr>
          <w:ins w:id="80" w:author="Michael Bell" w:date="2013-05-06T17:58:00Z"/>
          <w:rFonts w:ascii="Courier New" w:hAnsi="Courier New" w:cs="Courier New"/>
          <w:color w:val="008000"/>
          <w:sz w:val="20"/>
          <w:szCs w:val="20"/>
          <w:highlight w:val="white"/>
        </w:rPr>
      </w:pPr>
      <w:ins w:id="81" w:author="Michael Bell" w:date="2013-05-06T17:58:00Z">
        <w:r>
          <w:rPr>
            <w:rFonts w:ascii="Courier New" w:hAnsi="Courier New" w:cs="Courier New"/>
            <w:color w:val="008000"/>
            <w:sz w:val="20"/>
            <w:szCs w:val="20"/>
            <w:highlight w:val="white"/>
          </w:rPr>
          <w:t xml:space="preserve"> </w:t>
        </w:r>
      </w:ins>
    </w:p>
    <w:p w14:paraId="4B3FA0BC" w14:textId="77777777" w:rsidR="003A2FEE" w:rsidRDefault="003A2FEE" w:rsidP="003A2FEE">
      <w:pPr>
        <w:autoSpaceDE w:val="0"/>
        <w:autoSpaceDN w:val="0"/>
        <w:adjustRightInd w:val="0"/>
        <w:spacing w:after="0" w:line="240" w:lineRule="auto"/>
        <w:rPr>
          <w:ins w:id="82" w:author="Michael Bell" w:date="2013-05-06T17:58:00Z"/>
          <w:rFonts w:ascii="Courier New" w:hAnsi="Courier New" w:cs="Courier New"/>
          <w:color w:val="008000"/>
          <w:sz w:val="20"/>
          <w:szCs w:val="20"/>
          <w:highlight w:val="white"/>
        </w:rPr>
      </w:pPr>
      <w:ins w:id="83" w:author="Michael Bell" w:date="2013-05-06T17:58:00Z">
        <w:r>
          <w:rPr>
            <w:rFonts w:ascii="Courier New" w:hAnsi="Courier New" w:cs="Courier New"/>
            <w:color w:val="008000"/>
            <w:sz w:val="20"/>
            <w:szCs w:val="20"/>
            <w:highlight w:val="white"/>
          </w:rPr>
          <w:t xml:space="preserve"> V1.0</w:t>
        </w:r>
      </w:ins>
    </w:p>
    <w:p w14:paraId="63062144" w14:textId="77777777" w:rsidR="003A2FEE" w:rsidRDefault="003A2FEE" w:rsidP="003A2FEE">
      <w:pPr>
        <w:autoSpaceDE w:val="0"/>
        <w:autoSpaceDN w:val="0"/>
        <w:adjustRightInd w:val="0"/>
        <w:spacing w:after="0" w:line="240" w:lineRule="auto"/>
        <w:rPr>
          <w:ins w:id="84" w:author="Michael Bell" w:date="2013-05-06T17:58:00Z"/>
          <w:rFonts w:ascii="Courier New" w:hAnsi="Courier New" w:cs="Courier New"/>
          <w:color w:val="008000"/>
          <w:sz w:val="20"/>
          <w:szCs w:val="20"/>
          <w:highlight w:val="white"/>
        </w:rPr>
      </w:pPr>
      <w:ins w:id="85" w:author="Michael Bell" w:date="2013-05-06T17:58:00Z">
        <w:r>
          <w:rPr>
            <w:rFonts w:ascii="Courier New" w:hAnsi="Courier New" w:cs="Courier New"/>
            <w:color w:val="008000"/>
            <w:sz w:val="20"/>
            <w:szCs w:val="20"/>
            <w:highlight w:val="white"/>
          </w:rPr>
          <w:t xml:space="preserve"> </w:t>
        </w:r>
      </w:ins>
    </w:p>
    <w:p w14:paraId="7D3706CA" w14:textId="77777777" w:rsidR="003A2FEE" w:rsidRDefault="003A2FEE" w:rsidP="003A2FEE">
      <w:pPr>
        <w:autoSpaceDE w:val="0"/>
        <w:autoSpaceDN w:val="0"/>
        <w:adjustRightInd w:val="0"/>
        <w:spacing w:after="0" w:line="240" w:lineRule="auto"/>
        <w:rPr>
          <w:ins w:id="86" w:author="Michael Bell" w:date="2013-05-06T17:58:00Z"/>
          <w:rFonts w:ascii="Courier New" w:hAnsi="Courier New" w:cs="Courier New"/>
          <w:color w:val="008000"/>
          <w:sz w:val="20"/>
          <w:szCs w:val="20"/>
          <w:highlight w:val="white"/>
        </w:rPr>
      </w:pPr>
      <w:ins w:id="87" w:author="Michael Bell" w:date="2013-05-06T17:58:00Z">
        <w:r>
          <w:rPr>
            <w:rFonts w:ascii="Courier New" w:hAnsi="Courier New" w:cs="Courier New"/>
            <w:color w:val="008000"/>
            <w:sz w:val="20"/>
            <w:szCs w:val="20"/>
            <w:highlight w:val="white"/>
          </w:rPr>
          <w:t xml:space="preserve"> Hornby trainset automation</w:t>
        </w:r>
      </w:ins>
    </w:p>
    <w:p w14:paraId="430C7276" w14:textId="77777777" w:rsidR="003A2FEE" w:rsidRDefault="003A2FEE" w:rsidP="003A2FEE">
      <w:pPr>
        <w:autoSpaceDE w:val="0"/>
        <w:autoSpaceDN w:val="0"/>
        <w:adjustRightInd w:val="0"/>
        <w:spacing w:after="0" w:line="240" w:lineRule="auto"/>
        <w:rPr>
          <w:ins w:id="88" w:author="Michael Bell" w:date="2013-05-06T17:58:00Z"/>
          <w:rFonts w:ascii="Courier New" w:hAnsi="Courier New" w:cs="Courier New"/>
          <w:color w:val="008000"/>
          <w:sz w:val="20"/>
          <w:szCs w:val="20"/>
          <w:highlight w:val="white"/>
        </w:rPr>
      </w:pPr>
      <w:ins w:id="89" w:author="Michael Bell" w:date="2013-05-06T17:58:00Z">
        <w:r>
          <w:rPr>
            <w:rFonts w:ascii="Courier New" w:hAnsi="Courier New" w:cs="Courier New"/>
            <w:color w:val="008000"/>
            <w:sz w:val="20"/>
            <w:szCs w:val="20"/>
            <w:highlight w:val="white"/>
          </w:rPr>
          <w:t xml:space="preserve"> </w:t>
        </w:r>
      </w:ins>
    </w:p>
    <w:p w14:paraId="4F8FF51A" w14:textId="77777777" w:rsidR="003A2FEE" w:rsidRDefault="003A2FEE" w:rsidP="003A2FEE">
      <w:pPr>
        <w:autoSpaceDE w:val="0"/>
        <w:autoSpaceDN w:val="0"/>
        <w:adjustRightInd w:val="0"/>
        <w:spacing w:after="0" w:line="240" w:lineRule="auto"/>
        <w:rPr>
          <w:ins w:id="90" w:author="Michael Bell" w:date="2013-05-06T17:58:00Z"/>
          <w:rFonts w:ascii="Courier New" w:hAnsi="Courier New" w:cs="Courier New"/>
          <w:color w:val="008000"/>
          <w:sz w:val="20"/>
          <w:szCs w:val="20"/>
          <w:highlight w:val="white"/>
        </w:rPr>
      </w:pPr>
      <w:ins w:id="91" w:author="Michael Bell" w:date="2013-05-06T17:58:00Z">
        <w:r>
          <w:rPr>
            <w:rFonts w:ascii="Courier New" w:hAnsi="Courier New" w:cs="Courier New"/>
            <w:color w:val="008000"/>
            <w:sz w:val="20"/>
            <w:szCs w:val="20"/>
            <w:highlight w:val="white"/>
          </w:rPr>
          <w:t xml:space="preserve"> By Michael Bell</w:t>
        </w:r>
        <w:bookmarkStart w:id="92" w:name="_GoBack"/>
        <w:bookmarkEnd w:id="92"/>
      </w:ins>
    </w:p>
    <w:p w14:paraId="60BAD749" w14:textId="77777777" w:rsidR="003A2FEE" w:rsidRDefault="003A2FEE" w:rsidP="003A2FEE">
      <w:pPr>
        <w:autoSpaceDE w:val="0"/>
        <w:autoSpaceDN w:val="0"/>
        <w:adjustRightInd w:val="0"/>
        <w:spacing w:after="0" w:line="240" w:lineRule="auto"/>
        <w:rPr>
          <w:ins w:id="93" w:author="Michael Bell" w:date="2013-05-06T17:58:00Z"/>
          <w:rFonts w:ascii="Courier New" w:hAnsi="Courier New" w:cs="Courier New"/>
          <w:color w:val="008000"/>
          <w:sz w:val="20"/>
          <w:szCs w:val="20"/>
          <w:highlight w:val="white"/>
        </w:rPr>
      </w:pPr>
      <w:ins w:id="94" w:author="Michael Bell" w:date="2013-05-06T17:58:00Z">
        <w:r>
          <w:rPr>
            <w:rFonts w:ascii="Courier New" w:hAnsi="Courier New" w:cs="Courier New"/>
            <w:color w:val="008000"/>
            <w:sz w:val="20"/>
            <w:szCs w:val="20"/>
            <w:highlight w:val="white"/>
          </w:rPr>
          <w:t xml:space="preserve"> </w:t>
        </w:r>
      </w:ins>
    </w:p>
    <w:p w14:paraId="7AE1FA7C" w14:textId="77777777" w:rsidR="003A2FEE" w:rsidRDefault="003A2FEE" w:rsidP="003A2FEE">
      <w:pPr>
        <w:autoSpaceDE w:val="0"/>
        <w:autoSpaceDN w:val="0"/>
        <w:adjustRightInd w:val="0"/>
        <w:spacing w:after="0" w:line="240" w:lineRule="auto"/>
        <w:rPr>
          <w:ins w:id="95" w:author="Michael Bell" w:date="2013-05-06T17:58:00Z"/>
          <w:rFonts w:ascii="Courier New" w:hAnsi="Courier New" w:cs="Courier New"/>
          <w:color w:val="008000"/>
          <w:sz w:val="20"/>
          <w:szCs w:val="20"/>
          <w:highlight w:val="white"/>
        </w:rPr>
      </w:pPr>
      <w:ins w:id="96" w:author="Michael Bell" w:date="2013-05-06T17:58:00Z">
        <w:r>
          <w:rPr>
            <w:rFonts w:ascii="Courier New" w:hAnsi="Courier New" w:cs="Courier New"/>
            <w:color w:val="008000"/>
            <w:sz w:val="20"/>
            <w:szCs w:val="20"/>
            <w:highlight w:val="white"/>
          </w:rPr>
          <w:t xml:space="preserve"> Programing started: 02/02/2013 at 14:08</w:t>
        </w:r>
      </w:ins>
    </w:p>
    <w:p w14:paraId="4A5367A0" w14:textId="77777777" w:rsidR="003A2FEE" w:rsidRDefault="003A2FEE" w:rsidP="003A2FEE">
      <w:pPr>
        <w:autoSpaceDE w:val="0"/>
        <w:autoSpaceDN w:val="0"/>
        <w:adjustRightInd w:val="0"/>
        <w:spacing w:after="0" w:line="240" w:lineRule="auto"/>
        <w:rPr>
          <w:ins w:id="97" w:author="Michael Bell" w:date="2013-05-06T17:58:00Z"/>
          <w:rFonts w:ascii="Courier New" w:hAnsi="Courier New" w:cs="Courier New"/>
          <w:color w:val="008000"/>
          <w:sz w:val="20"/>
          <w:szCs w:val="20"/>
          <w:highlight w:val="white"/>
        </w:rPr>
      </w:pPr>
      <w:ins w:id="98" w:author="Michael Bell" w:date="2013-05-06T17:58:00Z">
        <w:r>
          <w:rPr>
            <w:rFonts w:ascii="Courier New" w:hAnsi="Courier New" w:cs="Courier New"/>
            <w:color w:val="008000"/>
            <w:sz w:val="20"/>
            <w:szCs w:val="20"/>
            <w:highlight w:val="white"/>
          </w:rPr>
          <w:t xml:space="preserve"> </w:t>
        </w:r>
      </w:ins>
    </w:p>
    <w:p w14:paraId="7CBB3346" w14:textId="77777777" w:rsidR="003A2FEE" w:rsidRDefault="003A2FEE" w:rsidP="003A2FEE">
      <w:pPr>
        <w:autoSpaceDE w:val="0"/>
        <w:autoSpaceDN w:val="0"/>
        <w:adjustRightInd w:val="0"/>
        <w:spacing w:after="0" w:line="240" w:lineRule="auto"/>
        <w:rPr>
          <w:ins w:id="99" w:author="Michael Bell" w:date="2013-05-06T17:58:00Z"/>
          <w:rFonts w:ascii="Courier New" w:hAnsi="Courier New" w:cs="Courier New"/>
          <w:color w:val="008000"/>
          <w:sz w:val="20"/>
          <w:szCs w:val="20"/>
          <w:highlight w:val="white"/>
        </w:rPr>
      </w:pPr>
      <w:ins w:id="100" w:author="Michael Bell" w:date="2013-05-06T17:58:00Z">
        <w:r>
          <w:rPr>
            <w:rFonts w:ascii="Courier New" w:hAnsi="Courier New" w:cs="Courier New"/>
            <w:color w:val="008000"/>
            <w:sz w:val="20"/>
            <w:szCs w:val="20"/>
            <w:highlight w:val="white"/>
          </w:rPr>
          <w:t xml:space="preserve"> Programing completed: 06/05/2013 at 17:45</w:t>
        </w:r>
      </w:ins>
    </w:p>
    <w:p w14:paraId="34AAEF94" w14:textId="77777777" w:rsidR="003A2FEE" w:rsidRDefault="003A2FEE" w:rsidP="003A2FEE">
      <w:pPr>
        <w:autoSpaceDE w:val="0"/>
        <w:autoSpaceDN w:val="0"/>
        <w:adjustRightInd w:val="0"/>
        <w:spacing w:after="0" w:line="240" w:lineRule="auto"/>
        <w:rPr>
          <w:ins w:id="101" w:author="Michael Bell" w:date="2013-05-06T17:58:00Z"/>
          <w:rFonts w:ascii="Courier New" w:hAnsi="Courier New" w:cs="Courier New"/>
          <w:color w:val="008000"/>
          <w:sz w:val="20"/>
          <w:szCs w:val="20"/>
          <w:highlight w:val="white"/>
        </w:rPr>
      </w:pPr>
      <w:ins w:id="102" w:author="Michael Bell" w:date="2013-05-06T17:58:00Z">
        <w:r>
          <w:rPr>
            <w:rFonts w:ascii="Courier New" w:hAnsi="Courier New" w:cs="Courier New"/>
            <w:color w:val="008000"/>
            <w:sz w:val="20"/>
            <w:szCs w:val="20"/>
            <w:highlight w:val="white"/>
          </w:rPr>
          <w:t xml:space="preserve"> </w:t>
        </w:r>
      </w:ins>
    </w:p>
    <w:p w14:paraId="1CB5D104" w14:textId="77777777" w:rsidR="003A2FEE" w:rsidRDefault="003A2FEE" w:rsidP="003A2FEE">
      <w:pPr>
        <w:autoSpaceDE w:val="0"/>
        <w:autoSpaceDN w:val="0"/>
        <w:adjustRightInd w:val="0"/>
        <w:spacing w:after="0" w:line="240" w:lineRule="auto"/>
        <w:rPr>
          <w:ins w:id="103" w:author="Michael Bell" w:date="2013-05-06T17:58:00Z"/>
          <w:rFonts w:ascii="Courier New" w:hAnsi="Courier New" w:cs="Courier New"/>
          <w:color w:val="000000"/>
          <w:sz w:val="20"/>
          <w:szCs w:val="20"/>
          <w:highlight w:val="white"/>
        </w:rPr>
      </w:pPr>
      <w:ins w:id="104" w:author="Michael Bell" w:date="2013-05-06T17:58:00Z">
        <w:r>
          <w:rPr>
            <w:rFonts w:ascii="Courier New" w:hAnsi="Courier New" w:cs="Courier New"/>
            <w:color w:val="008000"/>
            <w:sz w:val="20"/>
            <w:szCs w:val="20"/>
            <w:highlight w:val="white"/>
          </w:rPr>
          <w:t xml:space="preserve"> */</w:t>
        </w:r>
      </w:ins>
    </w:p>
    <w:p w14:paraId="06204E8A" w14:textId="77777777" w:rsidR="003A2FEE" w:rsidRDefault="003A2FEE" w:rsidP="003A2FEE">
      <w:pPr>
        <w:autoSpaceDE w:val="0"/>
        <w:autoSpaceDN w:val="0"/>
        <w:adjustRightInd w:val="0"/>
        <w:spacing w:after="0" w:line="240" w:lineRule="auto"/>
        <w:rPr>
          <w:ins w:id="105" w:author="Michael Bell" w:date="2013-05-06T17:58:00Z"/>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ins w:id="106" w:author="Michael Bell" w:date="2013-05-06T17:58:00Z"/>
          <w:rFonts w:ascii="Courier New" w:hAnsi="Courier New" w:cs="Courier New"/>
          <w:color w:val="008000"/>
          <w:sz w:val="20"/>
          <w:szCs w:val="20"/>
          <w:highlight w:val="white"/>
        </w:rPr>
      </w:pPr>
      <w:ins w:id="107" w:author="Michael Bell" w:date="2013-05-06T17:58:00Z">
        <w:r>
          <w:rPr>
            <w:rFonts w:ascii="Courier New" w:hAnsi="Courier New" w:cs="Courier New"/>
            <w:color w:val="008000"/>
            <w:sz w:val="20"/>
            <w:szCs w:val="20"/>
            <w:highlight w:val="white"/>
          </w:rPr>
          <w:t>//declarations of librarys</w:t>
        </w:r>
      </w:ins>
    </w:p>
    <w:p w14:paraId="441C7EAC" w14:textId="77777777" w:rsidR="003A2FEE" w:rsidRDefault="003A2FEE" w:rsidP="003A2FEE">
      <w:pPr>
        <w:autoSpaceDE w:val="0"/>
        <w:autoSpaceDN w:val="0"/>
        <w:adjustRightInd w:val="0"/>
        <w:spacing w:after="0" w:line="240" w:lineRule="auto"/>
        <w:rPr>
          <w:ins w:id="108" w:author="Michael Bell" w:date="2013-05-06T17:58:00Z"/>
          <w:rFonts w:ascii="Courier New" w:hAnsi="Courier New" w:cs="Courier New"/>
          <w:color w:val="804000"/>
          <w:sz w:val="20"/>
          <w:szCs w:val="20"/>
          <w:highlight w:val="white"/>
        </w:rPr>
      </w:pPr>
      <w:ins w:id="109" w:author="Michael Bell" w:date="2013-05-06T17:58:00Z">
        <w:r>
          <w:rPr>
            <w:rFonts w:ascii="Courier New" w:hAnsi="Courier New" w:cs="Courier New"/>
            <w:color w:val="804000"/>
            <w:sz w:val="20"/>
            <w:szCs w:val="20"/>
            <w:highlight w:val="white"/>
          </w:rPr>
          <w:t>#include &lt;LiquidCrystal.h&gt;</w:t>
        </w:r>
      </w:ins>
    </w:p>
    <w:p w14:paraId="14347503" w14:textId="77777777" w:rsidR="003A2FEE" w:rsidRDefault="003A2FEE" w:rsidP="003A2FEE">
      <w:pPr>
        <w:autoSpaceDE w:val="0"/>
        <w:autoSpaceDN w:val="0"/>
        <w:adjustRightInd w:val="0"/>
        <w:spacing w:after="0" w:line="240" w:lineRule="auto"/>
        <w:rPr>
          <w:ins w:id="110" w:author="Michael Bell" w:date="2013-05-06T17:58:00Z"/>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ins w:id="111" w:author="Michael Bell" w:date="2013-05-06T17:58:00Z"/>
          <w:rFonts w:ascii="Courier New" w:hAnsi="Courier New" w:cs="Courier New"/>
          <w:color w:val="008000"/>
          <w:sz w:val="20"/>
          <w:szCs w:val="20"/>
          <w:highlight w:val="white"/>
        </w:rPr>
      </w:pPr>
      <w:ins w:id="112" w:author="Michael Bell" w:date="2013-05-06T17:58:00Z">
        <w:r>
          <w:rPr>
            <w:rFonts w:ascii="Courier New" w:hAnsi="Courier New" w:cs="Courier New"/>
            <w:color w:val="008000"/>
            <w:sz w:val="20"/>
            <w:szCs w:val="20"/>
            <w:highlight w:val="white"/>
          </w:rPr>
          <w:t>//initialise librarys</w:t>
        </w:r>
      </w:ins>
    </w:p>
    <w:p w14:paraId="475A3D9D" w14:textId="77777777" w:rsidR="003A2FEE" w:rsidRDefault="003A2FEE" w:rsidP="003A2FEE">
      <w:pPr>
        <w:autoSpaceDE w:val="0"/>
        <w:autoSpaceDN w:val="0"/>
        <w:adjustRightInd w:val="0"/>
        <w:spacing w:after="0" w:line="240" w:lineRule="auto"/>
        <w:rPr>
          <w:ins w:id="113" w:author="Michael Bell" w:date="2013-05-06T17:58:00Z"/>
          <w:rFonts w:ascii="Courier New" w:hAnsi="Courier New" w:cs="Courier New"/>
          <w:color w:val="000000"/>
          <w:sz w:val="20"/>
          <w:szCs w:val="20"/>
          <w:highlight w:val="white"/>
        </w:rPr>
      </w:pPr>
      <w:ins w:id="114" w:author="Michael Bell" w:date="2013-05-06T17:58:00Z">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6BFA7AF6" w14:textId="77777777" w:rsidR="003A2FEE" w:rsidRDefault="003A2FEE" w:rsidP="003A2FEE">
      <w:pPr>
        <w:autoSpaceDE w:val="0"/>
        <w:autoSpaceDN w:val="0"/>
        <w:adjustRightInd w:val="0"/>
        <w:spacing w:after="0" w:line="240" w:lineRule="auto"/>
        <w:rPr>
          <w:ins w:id="115" w:author="Michael Bell" w:date="2013-05-06T17:58:00Z"/>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ins w:id="116" w:author="Michael Bell" w:date="2013-05-06T17:58:00Z"/>
          <w:rFonts w:ascii="Courier New" w:hAnsi="Courier New" w:cs="Courier New"/>
          <w:color w:val="008000"/>
          <w:sz w:val="20"/>
          <w:szCs w:val="20"/>
          <w:highlight w:val="white"/>
        </w:rPr>
      </w:pPr>
      <w:ins w:id="117" w:author="Michael Bell" w:date="2013-05-06T17:58:00Z">
        <w:r>
          <w:rPr>
            <w:rFonts w:ascii="Courier New" w:hAnsi="Courier New" w:cs="Courier New"/>
            <w:color w:val="008000"/>
            <w:sz w:val="20"/>
            <w:szCs w:val="20"/>
            <w:highlight w:val="white"/>
          </w:rPr>
          <w:t>//declare global variables</w:t>
        </w:r>
      </w:ins>
    </w:p>
    <w:p w14:paraId="1AB8DD96" w14:textId="77777777" w:rsidR="003A2FEE" w:rsidRDefault="003A2FEE" w:rsidP="003A2FEE">
      <w:pPr>
        <w:autoSpaceDE w:val="0"/>
        <w:autoSpaceDN w:val="0"/>
        <w:adjustRightInd w:val="0"/>
        <w:spacing w:after="0" w:line="240" w:lineRule="auto"/>
        <w:rPr>
          <w:ins w:id="118" w:author="Michael Bell" w:date="2013-05-06T17:58:00Z"/>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ins w:id="119" w:author="Michael Bell" w:date="2013-05-06T17:58:00Z"/>
          <w:rFonts w:ascii="Courier New" w:hAnsi="Courier New" w:cs="Courier New"/>
          <w:color w:val="008000"/>
          <w:sz w:val="20"/>
          <w:szCs w:val="20"/>
          <w:highlight w:val="white"/>
        </w:rPr>
      </w:pPr>
      <w:ins w:id="120" w:author="Michael Bell" w:date="2013-05-06T17:58:00Z">
        <w:r>
          <w:rPr>
            <w:rFonts w:ascii="Courier New" w:hAnsi="Courier New" w:cs="Courier New"/>
            <w:color w:val="008000"/>
            <w:sz w:val="20"/>
            <w:szCs w:val="20"/>
            <w:highlight w:val="white"/>
          </w:rPr>
          <w:t>//train control variables</w:t>
        </w:r>
      </w:ins>
    </w:p>
    <w:p w14:paraId="0897150A" w14:textId="77777777" w:rsidR="003A2FEE" w:rsidRDefault="003A2FEE" w:rsidP="003A2FEE">
      <w:pPr>
        <w:autoSpaceDE w:val="0"/>
        <w:autoSpaceDN w:val="0"/>
        <w:adjustRightInd w:val="0"/>
        <w:spacing w:after="0" w:line="240" w:lineRule="auto"/>
        <w:rPr>
          <w:ins w:id="121" w:author="Michael Bell" w:date="2013-05-06T17:58:00Z"/>
          <w:rFonts w:ascii="Courier New" w:hAnsi="Courier New" w:cs="Courier New"/>
          <w:color w:val="008000"/>
          <w:sz w:val="20"/>
          <w:szCs w:val="20"/>
          <w:highlight w:val="white"/>
        </w:rPr>
      </w:pPr>
      <w:ins w:id="122" w:author="Michael Bell" w:date="2013-05-06T17:58:00Z">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ins>
    </w:p>
    <w:p w14:paraId="270EDF80" w14:textId="77777777" w:rsidR="003A2FEE" w:rsidRDefault="003A2FEE" w:rsidP="003A2FEE">
      <w:pPr>
        <w:autoSpaceDE w:val="0"/>
        <w:autoSpaceDN w:val="0"/>
        <w:adjustRightInd w:val="0"/>
        <w:spacing w:after="0" w:line="240" w:lineRule="auto"/>
        <w:rPr>
          <w:ins w:id="123" w:author="Michael Bell" w:date="2013-05-06T17:58:00Z"/>
          <w:rFonts w:ascii="Courier New" w:hAnsi="Courier New" w:cs="Courier New"/>
          <w:color w:val="008000"/>
          <w:sz w:val="20"/>
          <w:szCs w:val="20"/>
          <w:highlight w:val="white"/>
        </w:rPr>
      </w:pPr>
      <w:ins w:id="124" w:author="Michael Bell" w:date="2013-05-06T17:58:00Z">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ins>
    </w:p>
    <w:p w14:paraId="00A0F431" w14:textId="77777777" w:rsidR="003A2FEE" w:rsidRDefault="003A2FEE" w:rsidP="003A2FEE">
      <w:pPr>
        <w:autoSpaceDE w:val="0"/>
        <w:autoSpaceDN w:val="0"/>
        <w:adjustRightInd w:val="0"/>
        <w:spacing w:after="0" w:line="240" w:lineRule="auto"/>
        <w:rPr>
          <w:ins w:id="125" w:author="Michael Bell" w:date="2013-05-06T17:58:00Z"/>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ins w:id="126" w:author="Michael Bell" w:date="2013-05-06T17:58:00Z"/>
          <w:rFonts w:ascii="Courier New" w:hAnsi="Courier New" w:cs="Courier New"/>
          <w:color w:val="008000"/>
          <w:sz w:val="20"/>
          <w:szCs w:val="20"/>
          <w:highlight w:val="white"/>
        </w:rPr>
      </w:pPr>
      <w:ins w:id="127" w:author="Michael Bell" w:date="2013-05-06T17:58:00Z">
        <w:r>
          <w:rPr>
            <w:rFonts w:ascii="Courier New" w:hAnsi="Courier New" w:cs="Courier New"/>
            <w:color w:val="008000"/>
            <w:sz w:val="20"/>
            <w:szCs w:val="20"/>
            <w:highlight w:val="white"/>
          </w:rPr>
          <w:t>//track control variables</w:t>
        </w:r>
      </w:ins>
    </w:p>
    <w:p w14:paraId="4790DEF8" w14:textId="77777777" w:rsidR="003A2FEE" w:rsidRDefault="003A2FEE" w:rsidP="003A2FEE">
      <w:pPr>
        <w:autoSpaceDE w:val="0"/>
        <w:autoSpaceDN w:val="0"/>
        <w:adjustRightInd w:val="0"/>
        <w:spacing w:after="0" w:line="240" w:lineRule="auto"/>
        <w:rPr>
          <w:ins w:id="128" w:author="Michael Bell" w:date="2013-05-06T17:58:00Z"/>
          <w:rFonts w:ascii="Courier New" w:hAnsi="Courier New" w:cs="Courier New"/>
          <w:color w:val="008000"/>
          <w:sz w:val="20"/>
          <w:szCs w:val="20"/>
          <w:highlight w:val="white"/>
        </w:rPr>
      </w:pPr>
      <w:ins w:id="129" w:author="Michael Bell" w:date="2013-05-06T17:58:00Z">
        <w:r>
          <w:rPr>
            <w:rFonts w:ascii="Courier New" w:hAnsi="Courier New" w:cs="Courier New"/>
            <w:color w:val="008000"/>
            <w:sz w:val="20"/>
            <w:szCs w:val="20"/>
            <w:highlight w:val="white"/>
          </w:rPr>
          <w:t>//boolean pointState[10]; //this says the curent state of the points with FALSE for converge and TRUE for diverge</w:t>
        </w:r>
      </w:ins>
    </w:p>
    <w:p w14:paraId="1BC6A91C" w14:textId="77777777" w:rsidR="003A2FEE" w:rsidRDefault="003A2FEE" w:rsidP="003A2FEE">
      <w:pPr>
        <w:autoSpaceDE w:val="0"/>
        <w:autoSpaceDN w:val="0"/>
        <w:adjustRightInd w:val="0"/>
        <w:spacing w:after="0" w:line="240" w:lineRule="auto"/>
        <w:rPr>
          <w:ins w:id="130" w:author="Michael Bell" w:date="2013-05-06T17:58:00Z"/>
          <w:rFonts w:ascii="Courier New" w:hAnsi="Courier New" w:cs="Courier New"/>
          <w:color w:val="008000"/>
          <w:sz w:val="20"/>
          <w:szCs w:val="20"/>
          <w:highlight w:val="white"/>
        </w:rPr>
      </w:pPr>
      <w:ins w:id="131" w:author="Michael Bell" w:date="2013-05-06T17:58:00Z">
        <w:r>
          <w:rPr>
            <w:rFonts w:ascii="Courier New" w:hAnsi="Courier New" w:cs="Courier New"/>
            <w:color w:val="008000"/>
            <w:sz w:val="20"/>
            <w:szCs w:val="20"/>
            <w:highlight w:val="white"/>
          </w:rPr>
          <w:t>//boolean pointSwitch[10]; //this holds the desired state of the points with FALSE for converge and TRUE for diverge</w:t>
        </w:r>
      </w:ins>
    </w:p>
    <w:p w14:paraId="2F5268EC" w14:textId="77777777" w:rsidR="003A2FEE" w:rsidRDefault="003A2FEE" w:rsidP="003A2FEE">
      <w:pPr>
        <w:autoSpaceDE w:val="0"/>
        <w:autoSpaceDN w:val="0"/>
        <w:adjustRightInd w:val="0"/>
        <w:spacing w:after="0" w:line="240" w:lineRule="auto"/>
        <w:rPr>
          <w:ins w:id="132" w:author="Michael Bell" w:date="2013-05-06T17:58:00Z"/>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ins w:id="133" w:author="Michael Bell" w:date="2013-05-06T17:58:00Z"/>
          <w:rFonts w:ascii="Courier New" w:hAnsi="Courier New" w:cs="Courier New"/>
          <w:color w:val="008000"/>
          <w:sz w:val="20"/>
          <w:szCs w:val="20"/>
          <w:highlight w:val="white"/>
        </w:rPr>
      </w:pPr>
      <w:ins w:id="134" w:author="Michael Bell" w:date="2013-05-06T17:58:00Z">
        <w:r>
          <w:rPr>
            <w:rFonts w:ascii="Courier New" w:hAnsi="Courier New" w:cs="Courier New"/>
            <w:color w:val="008000"/>
            <w:sz w:val="20"/>
            <w:szCs w:val="20"/>
            <w:highlight w:val="white"/>
          </w:rPr>
          <w:t>//pin number constants</w:t>
        </w:r>
      </w:ins>
    </w:p>
    <w:p w14:paraId="3586D30A" w14:textId="77777777" w:rsidR="003A2FEE" w:rsidRDefault="003A2FEE" w:rsidP="003A2FEE">
      <w:pPr>
        <w:autoSpaceDE w:val="0"/>
        <w:autoSpaceDN w:val="0"/>
        <w:adjustRightInd w:val="0"/>
        <w:spacing w:after="0" w:line="240" w:lineRule="auto"/>
        <w:rPr>
          <w:ins w:id="135" w:author="Michael Bell" w:date="2013-05-06T17:58:00Z"/>
          <w:rFonts w:ascii="Courier New" w:hAnsi="Courier New" w:cs="Courier New"/>
          <w:color w:val="008000"/>
          <w:sz w:val="20"/>
          <w:szCs w:val="20"/>
          <w:highlight w:val="white"/>
        </w:rPr>
      </w:pPr>
      <w:ins w:id="136" w:author="Michael Bell" w:date="2013-05-06T17:58:00Z">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ins>
    </w:p>
    <w:p w14:paraId="105AF2C3" w14:textId="77777777" w:rsidR="003A2FEE" w:rsidRDefault="003A2FEE" w:rsidP="003A2FEE">
      <w:pPr>
        <w:autoSpaceDE w:val="0"/>
        <w:autoSpaceDN w:val="0"/>
        <w:adjustRightInd w:val="0"/>
        <w:spacing w:after="0" w:line="240" w:lineRule="auto"/>
        <w:rPr>
          <w:ins w:id="137" w:author="Michael Bell" w:date="2013-05-06T17:58:00Z"/>
          <w:rFonts w:ascii="Courier New" w:hAnsi="Courier New" w:cs="Courier New"/>
          <w:color w:val="008000"/>
          <w:sz w:val="20"/>
          <w:szCs w:val="20"/>
          <w:highlight w:val="white"/>
        </w:rPr>
      </w:pPr>
      <w:ins w:id="138" w:author="Michael Bell" w:date="2013-05-06T17:58:00Z">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ins>
    </w:p>
    <w:p w14:paraId="0C1FEB4D" w14:textId="77777777" w:rsidR="003A2FEE" w:rsidRDefault="003A2FEE" w:rsidP="003A2FEE">
      <w:pPr>
        <w:autoSpaceDE w:val="0"/>
        <w:autoSpaceDN w:val="0"/>
        <w:adjustRightInd w:val="0"/>
        <w:spacing w:after="0" w:line="240" w:lineRule="auto"/>
        <w:rPr>
          <w:ins w:id="139" w:author="Michael Bell" w:date="2013-05-06T17:58:00Z"/>
          <w:rFonts w:ascii="Courier New" w:hAnsi="Courier New" w:cs="Courier New"/>
          <w:color w:val="008000"/>
          <w:sz w:val="20"/>
          <w:szCs w:val="20"/>
          <w:highlight w:val="white"/>
        </w:rPr>
      </w:pPr>
      <w:ins w:id="140" w:author="Michael Bell" w:date="2013-05-06T17:58:00Z">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ins>
    </w:p>
    <w:p w14:paraId="3F928EE3" w14:textId="77777777" w:rsidR="003A2FEE" w:rsidRDefault="003A2FEE" w:rsidP="003A2FEE">
      <w:pPr>
        <w:autoSpaceDE w:val="0"/>
        <w:autoSpaceDN w:val="0"/>
        <w:adjustRightInd w:val="0"/>
        <w:spacing w:after="0" w:line="240" w:lineRule="auto"/>
        <w:rPr>
          <w:ins w:id="141" w:author="Michael Bell" w:date="2013-05-06T17:58:00Z"/>
          <w:rFonts w:ascii="Courier New" w:hAnsi="Courier New" w:cs="Courier New"/>
          <w:color w:val="008000"/>
          <w:sz w:val="20"/>
          <w:szCs w:val="20"/>
          <w:highlight w:val="white"/>
        </w:rPr>
      </w:pPr>
      <w:ins w:id="142" w:author="Michael Bell" w:date="2013-05-06T17:58:00Z">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ins>
    </w:p>
    <w:p w14:paraId="748070DB" w14:textId="77777777" w:rsidR="003A2FEE" w:rsidRDefault="003A2FEE" w:rsidP="003A2FEE">
      <w:pPr>
        <w:autoSpaceDE w:val="0"/>
        <w:autoSpaceDN w:val="0"/>
        <w:adjustRightInd w:val="0"/>
        <w:spacing w:after="0" w:line="240" w:lineRule="auto"/>
        <w:rPr>
          <w:ins w:id="143" w:author="Michael Bell" w:date="2013-05-06T17:58:00Z"/>
          <w:rFonts w:ascii="Courier New" w:hAnsi="Courier New" w:cs="Courier New"/>
          <w:color w:val="008000"/>
          <w:sz w:val="20"/>
          <w:szCs w:val="20"/>
          <w:highlight w:val="white"/>
        </w:rPr>
      </w:pPr>
      <w:ins w:id="144" w:author="Michael Bell" w:date="2013-05-06T17:58:00Z">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ins>
    </w:p>
    <w:p w14:paraId="7E766BF4" w14:textId="77777777" w:rsidR="003A2FEE" w:rsidRDefault="003A2FEE" w:rsidP="003A2FEE">
      <w:pPr>
        <w:autoSpaceDE w:val="0"/>
        <w:autoSpaceDN w:val="0"/>
        <w:adjustRightInd w:val="0"/>
        <w:spacing w:after="0" w:line="240" w:lineRule="auto"/>
        <w:rPr>
          <w:ins w:id="145" w:author="Michael Bell" w:date="2013-05-06T17:58:00Z"/>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ins w:id="146" w:author="Michael Bell" w:date="2013-05-06T17:58:00Z"/>
          <w:rFonts w:ascii="Courier New" w:hAnsi="Courier New" w:cs="Courier New"/>
          <w:color w:val="008000"/>
          <w:sz w:val="20"/>
          <w:szCs w:val="20"/>
          <w:highlight w:val="white"/>
        </w:rPr>
      </w:pPr>
      <w:ins w:id="147" w:author="Michael Bell" w:date="2013-05-06T17:58:00Z">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ins>
    </w:p>
    <w:p w14:paraId="642007DF" w14:textId="77777777" w:rsidR="003A2FEE" w:rsidRDefault="003A2FEE" w:rsidP="003A2FEE">
      <w:pPr>
        <w:autoSpaceDE w:val="0"/>
        <w:autoSpaceDN w:val="0"/>
        <w:adjustRightInd w:val="0"/>
        <w:spacing w:after="0" w:line="240" w:lineRule="auto"/>
        <w:rPr>
          <w:ins w:id="148" w:author="Michael Bell" w:date="2013-05-06T17:58:00Z"/>
          <w:rFonts w:ascii="Courier New" w:hAnsi="Courier New" w:cs="Courier New"/>
          <w:color w:val="804000"/>
          <w:sz w:val="20"/>
          <w:szCs w:val="20"/>
          <w:highlight w:val="white"/>
        </w:rPr>
      </w:pPr>
      <w:ins w:id="149" w:author="Michael Bell" w:date="2013-05-06T17:58:00Z">
        <w:r>
          <w:rPr>
            <w:rFonts w:ascii="Courier New" w:hAnsi="Courier New" w:cs="Courier New"/>
            <w:color w:val="804000"/>
            <w:sz w:val="20"/>
            <w:szCs w:val="20"/>
            <w:highlight w:val="white"/>
          </w:rPr>
          <w:t>#define point2 1</w:t>
        </w:r>
      </w:ins>
    </w:p>
    <w:p w14:paraId="3BDAD146" w14:textId="77777777" w:rsidR="003A2FEE" w:rsidRDefault="003A2FEE" w:rsidP="003A2FEE">
      <w:pPr>
        <w:autoSpaceDE w:val="0"/>
        <w:autoSpaceDN w:val="0"/>
        <w:adjustRightInd w:val="0"/>
        <w:spacing w:after="0" w:line="240" w:lineRule="auto"/>
        <w:rPr>
          <w:ins w:id="150" w:author="Michael Bell" w:date="2013-05-06T17:58:00Z"/>
          <w:rFonts w:ascii="Courier New" w:hAnsi="Courier New" w:cs="Courier New"/>
          <w:color w:val="804000"/>
          <w:sz w:val="20"/>
          <w:szCs w:val="20"/>
          <w:highlight w:val="white"/>
        </w:rPr>
      </w:pPr>
      <w:ins w:id="151" w:author="Michael Bell" w:date="2013-05-06T17:58:00Z">
        <w:r>
          <w:rPr>
            <w:rFonts w:ascii="Courier New" w:hAnsi="Courier New" w:cs="Courier New"/>
            <w:color w:val="804000"/>
            <w:sz w:val="20"/>
            <w:szCs w:val="20"/>
            <w:highlight w:val="white"/>
          </w:rPr>
          <w:t>#define backlightPin 2</w:t>
        </w:r>
      </w:ins>
    </w:p>
    <w:p w14:paraId="549B4D69" w14:textId="77777777" w:rsidR="003A2FEE" w:rsidRDefault="003A2FEE" w:rsidP="003A2FEE">
      <w:pPr>
        <w:autoSpaceDE w:val="0"/>
        <w:autoSpaceDN w:val="0"/>
        <w:adjustRightInd w:val="0"/>
        <w:spacing w:after="0" w:line="240" w:lineRule="auto"/>
        <w:rPr>
          <w:ins w:id="152" w:author="Michael Bell" w:date="2013-05-06T17:58:00Z"/>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ins w:id="153" w:author="Michael Bell" w:date="2013-05-06T17:58:00Z"/>
          <w:rFonts w:ascii="Courier New" w:hAnsi="Courier New" w:cs="Courier New"/>
          <w:color w:val="000000"/>
          <w:sz w:val="20"/>
          <w:szCs w:val="20"/>
          <w:highlight w:val="white"/>
        </w:rPr>
      </w:pPr>
      <w:ins w:id="154"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ins>
    </w:p>
    <w:p w14:paraId="3B2D8EB6" w14:textId="77777777" w:rsidR="003A2FEE" w:rsidRDefault="003A2FEE" w:rsidP="003A2FEE">
      <w:pPr>
        <w:autoSpaceDE w:val="0"/>
        <w:autoSpaceDN w:val="0"/>
        <w:adjustRightInd w:val="0"/>
        <w:spacing w:after="0" w:line="240" w:lineRule="auto"/>
        <w:rPr>
          <w:ins w:id="155" w:author="Michael Bell" w:date="2013-05-06T17:58:00Z"/>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ins w:id="156" w:author="Michael Bell" w:date="2013-05-06T17:58:00Z"/>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ins w:id="157" w:author="Michael Bell" w:date="2013-05-06T17:58:00Z"/>
          <w:rFonts w:ascii="Courier New" w:hAnsi="Courier New" w:cs="Courier New"/>
          <w:color w:val="008000"/>
          <w:sz w:val="20"/>
          <w:szCs w:val="20"/>
          <w:highlight w:val="white"/>
        </w:rPr>
      </w:pPr>
      <w:ins w:id="158" w:author="Michael Bell" w:date="2013-05-06T17:58:00Z">
        <w:r>
          <w:rPr>
            <w:rFonts w:ascii="Courier New" w:hAnsi="Courier New" w:cs="Courier New"/>
            <w:color w:val="008000"/>
            <w:sz w:val="20"/>
            <w:szCs w:val="20"/>
            <w:highlight w:val="white"/>
          </w:rPr>
          <w:t>//          #define pointPower 11</w:t>
        </w:r>
      </w:ins>
    </w:p>
    <w:p w14:paraId="23DEB779" w14:textId="77777777" w:rsidR="003A2FEE" w:rsidRDefault="003A2FEE" w:rsidP="003A2FEE">
      <w:pPr>
        <w:autoSpaceDE w:val="0"/>
        <w:autoSpaceDN w:val="0"/>
        <w:adjustRightInd w:val="0"/>
        <w:spacing w:after="0" w:line="240" w:lineRule="auto"/>
        <w:rPr>
          <w:ins w:id="159" w:author="Michael Bell" w:date="2013-05-06T17:58:00Z"/>
          <w:rFonts w:ascii="Courier New" w:hAnsi="Courier New" w:cs="Courier New"/>
          <w:color w:val="804000"/>
          <w:sz w:val="20"/>
          <w:szCs w:val="20"/>
          <w:highlight w:val="white"/>
        </w:rPr>
      </w:pPr>
      <w:ins w:id="160" w:author="Michael Bell" w:date="2013-05-06T17:58:00Z">
        <w:r>
          <w:rPr>
            <w:rFonts w:ascii="Courier New" w:hAnsi="Courier New" w:cs="Courier New"/>
            <w:color w:val="804000"/>
            <w:sz w:val="20"/>
            <w:szCs w:val="20"/>
            <w:highlight w:val="white"/>
          </w:rPr>
          <w:t>#define pointDir 11</w:t>
        </w:r>
      </w:ins>
    </w:p>
    <w:p w14:paraId="323155D4" w14:textId="77777777" w:rsidR="003A2FEE" w:rsidRDefault="003A2FEE" w:rsidP="003A2FEE">
      <w:pPr>
        <w:autoSpaceDE w:val="0"/>
        <w:autoSpaceDN w:val="0"/>
        <w:adjustRightInd w:val="0"/>
        <w:spacing w:after="0" w:line="240" w:lineRule="auto"/>
        <w:rPr>
          <w:ins w:id="161" w:author="Michael Bell" w:date="2013-05-06T17:58:00Z"/>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ins w:id="162" w:author="Michael Bell" w:date="2013-05-06T17:58:00Z"/>
          <w:rFonts w:ascii="Courier New" w:hAnsi="Courier New" w:cs="Courier New"/>
          <w:color w:val="008000"/>
          <w:sz w:val="20"/>
          <w:szCs w:val="20"/>
          <w:highlight w:val="white"/>
        </w:rPr>
      </w:pPr>
      <w:ins w:id="163" w:author="Michael Bell" w:date="2013-05-06T17:58:00Z">
        <w:r>
          <w:rPr>
            <w:rFonts w:ascii="Courier New" w:hAnsi="Courier New" w:cs="Courier New"/>
            <w:color w:val="008000"/>
            <w:sz w:val="20"/>
            <w:szCs w:val="20"/>
            <w:highlight w:val="white"/>
          </w:rPr>
          <w:t>//the instruction array</w:t>
        </w:r>
      </w:ins>
    </w:p>
    <w:p w14:paraId="588D6F27" w14:textId="77777777" w:rsidR="003A2FEE" w:rsidRDefault="003A2FEE" w:rsidP="003A2FEE">
      <w:pPr>
        <w:autoSpaceDE w:val="0"/>
        <w:autoSpaceDN w:val="0"/>
        <w:adjustRightInd w:val="0"/>
        <w:spacing w:after="0" w:line="240" w:lineRule="auto"/>
        <w:rPr>
          <w:ins w:id="164" w:author="Michael Bell" w:date="2013-05-06T17:58:00Z"/>
          <w:rFonts w:ascii="Courier New" w:hAnsi="Courier New" w:cs="Courier New"/>
          <w:color w:val="008000"/>
          <w:sz w:val="20"/>
          <w:szCs w:val="20"/>
          <w:highlight w:val="white"/>
        </w:rPr>
      </w:pPr>
      <w:ins w:id="165" w:author="Michael Bell" w:date="2013-05-06T17:58:00Z">
        <w:r>
          <w:rPr>
            <w:rFonts w:ascii="Courier New" w:hAnsi="Courier New" w:cs="Courier New"/>
            <w:color w:val="8000FF"/>
            <w:sz w:val="20"/>
            <w:szCs w:val="20"/>
            <w:highlight w:val="white"/>
          </w:rPr>
          <w:lastRenderedPageBreak/>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ins>
    </w:p>
    <w:p w14:paraId="44EE145E" w14:textId="77777777" w:rsidR="003A2FEE" w:rsidRDefault="003A2FEE" w:rsidP="003A2FEE">
      <w:pPr>
        <w:autoSpaceDE w:val="0"/>
        <w:autoSpaceDN w:val="0"/>
        <w:adjustRightInd w:val="0"/>
        <w:spacing w:after="0" w:line="240" w:lineRule="auto"/>
        <w:rPr>
          <w:ins w:id="166" w:author="Michael Bell" w:date="2013-05-06T17:58:00Z"/>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ins w:id="167" w:author="Michael Bell" w:date="2013-05-06T17:58:00Z"/>
          <w:rFonts w:ascii="Courier New" w:hAnsi="Courier New" w:cs="Courier New"/>
          <w:color w:val="008000"/>
          <w:sz w:val="20"/>
          <w:szCs w:val="20"/>
          <w:highlight w:val="white"/>
        </w:rPr>
      </w:pPr>
      <w:ins w:id="168" w:author="Michael Bell" w:date="2013-05-06T17:58:00Z">
        <w:r>
          <w:rPr>
            <w:rFonts w:ascii="Courier New" w:hAnsi="Courier New" w:cs="Courier New"/>
            <w:color w:val="008000"/>
            <w:sz w:val="20"/>
            <w:szCs w:val="20"/>
            <w:highlight w:val="white"/>
          </w:rPr>
          <w:t>//the menu array</w:t>
        </w:r>
      </w:ins>
    </w:p>
    <w:p w14:paraId="4349C108" w14:textId="77777777" w:rsidR="003A2FEE" w:rsidRDefault="003A2FEE" w:rsidP="003A2FEE">
      <w:pPr>
        <w:autoSpaceDE w:val="0"/>
        <w:autoSpaceDN w:val="0"/>
        <w:adjustRightInd w:val="0"/>
        <w:spacing w:after="0" w:line="240" w:lineRule="auto"/>
        <w:rPr>
          <w:ins w:id="169" w:author="Michael Bell" w:date="2013-05-06T17:58:00Z"/>
          <w:rFonts w:ascii="Courier New" w:hAnsi="Courier New" w:cs="Courier New"/>
          <w:color w:val="000000"/>
          <w:sz w:val="20"/>
          <w:szCs w:val="20"/>
          <w:highlight w:val="white"/>
        </w:rPr>
      </w:pPr>
      <w:ins w:id="170" w:author="Michael Bell" w:date="2013-05-06T17:58:00Z">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7F7F1E5A" w14:textId="77777777" w:rsidR="003A2FEE" w:rsidRDefault="003A2FEE" w:rsidP="003A2FEE">
      <w:pPr>
        <w:autoSpaceDE w:val="0"/>
        <w:autoSpaceDN w:val="0"/>
        <w:adjustRightInd w:val="0"/>
        <w:spacing w:after="0" w:line="240" w:lineRule="auto"/>
        <w:rPr>
          <w:ins w:id="171" w:author="Michael Bell" w:date="2013-05-06T17:58:00Z"/>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ins w:id="172" w:author="Michael Bell" w:date="2013-05-06T17:58:00Z"/>
          <w:rFonts w:ascii="Courier New" w:hAnsi="Courier New" w:cs="Courier New"/>
          <w:color w:val="008000"/>
          <w:sz w:val="20"/>
          <w:szCs w:val="20"/>
          <w:highlight w:val="white"/>
        </w:rPr>
      </w:pPr>
      <w:ins w:id="173" w:author="Michael Bell" w:date="2013-05-06T17:58:00Z">
        <w:r>
          <w:rPr>
            <w:rFonts w:ascii="Courier New" w:hAnsi="Courier New" w:cs="Courier New"/>
            <w:color w:val="008000"/>
            <w:sz w:val="20"/>
            <w:szCs w:val="20"/>
            <w:highlight w:val="white"/>
          </w:rPr>
          <w:t>//position in the menu</w:t>
        </w:r>
      </w:ins>
    </w:p>
    <w:p w14:paraId="3930779C" w14:textId="77777777" w:rsidR="003A2FEE" w:rsidRDefault="003A2FEE" w:rsidP="003A2FEE">
      <w:pPr>
        <w:autoSpaceDE w:val="0"/>
        <w:autoSpaceDN w:val="0"/>
        <w:adjustRightInd w:val="0"/>
        <w:spacing w:after="0" w:line="240" w:lineRule="auto"/>
        <w:rPr>
          <w:ins w:id="174" w:author="Michael Bell" w:date="2013-05-06T17:58:00Z"/>
          <w:rFonts w:ascii="Courier New" w:hAnsi="Courier New" w:cs="Courier New"/>
          <w:color w:val="000000"/>
          <w:sz w:val="20"/>
          <w:szCs w:val="20"/>
          <w:highlight w:val="white"/>
        </w:rPr>
      </w:pPr>
      <w:ins w:id="175"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13696541" w14:textId="77777777" w:rsidR="003A2FEE" w:rsidRDefault="003A2FEE" w:rsidP="003A2FEE">
      <w:pPr>
        <w:autoSpaceDE w:val="0"/>
        <w:autoSpaceDN w:val="0"/>
        <w:adjustRightInd w:val="0"/>
        <w:spacing w:after="0" w:line="240" w:lineRule="auto"/>
        <w:rPr>
          <w:ins w:id="176" w:author="Michael Bell" w:date="2013-05-06T17:58:00Z"/>
          <w:rFonts w:ascii="Courier New" w:hAnsi="Courier New" w:cs="Courier New"/>
          <w:color w:val="000000"/>
          <w:sz w:val="20"/>
          <w:szCs w:val="20"/>
          <w:highlight w:val="white"/>
        </w:rPr>
      </w:pPr>
      <w:ins w:id="177"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4D5E3053" w14:textId="77777777" w:rsidR="003A2FEE" w:rsidRDefault="003A2FEE" w:rsidP="003A2FEE">
      <w:pPr>
        <w:autoSpaceDE w:val="0"/>
        <w:autoSpaceDN w:val="0"/>
        <w:adjustRightInd w:val="0"/>
        <w:spacing w:after="0" w:line="240" w:lineRule="auto"/>
        <w:rPr>
          <w:ins w:id="178" w:author="Michael Bell" w:date="2013-05-06T17:58:00Z"/>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ins w:id="179" w:author="Michael Bell" w:date="2013-05-06T17:58:00Z"/>
          <w:rFonts w:ascii="Courier New" w:hAnsi="Courier New" w:cs="Courier New"/>
          <w:color w:val="008000"/>
          <w:sz w:val="20"/>
          <w:szCs w:val="20"/>
          <w:highlight w:val="white"/>
        </w:rPr>
      </w:pPr>
      <w:ins w:id="180" w:author="Michael Bell" w:date="2013-05-06T17:58:00Z">
        <w:r>
          <w:rPr>
            <w:rFonts w:ascii="Courier New" w:hAnsi="Courier New" w:cs="Courier New"/>
            <w:color w:val="008000"/>
            <w:sz w:val="20"/>
            <w:szCs w:val="20"/>
            <w:highlight w:val="white"/>
          </w:rPr>
          <w:t>//the position in the instruction array</w:t>
        </w:r>
      </w:ins>
    </w:p>
    <w:p w14:paraId="4E53E328" w14:textId="77777777" w:rsidR="003A2FEE" w:rsidRDefault="003A2FEE" w:rsidP="003A2FEE">
      <w:pPr>
        <w:autoSpaceDE w:val="0"/>
        <w:autoSpaceDN w:val="0"/>
        <w:adjustRightInd w:val="0"/>
        <w:spacing w:after="0" w:line="240" w:lineRule="auto"/>
        <w:rPr>
          <w:ins w:id="181" w:author="Michael Bell" w:date="2013-05-06T17:58:00Z"/>
          <w:rFonts w:ascii="Courier New" w:hAnsi="Courier New" w:cs="Courier New"/>
          <w:color w:val="008000"/>
          <w:sz w:val="20"/>
          <w:szCs w:val="20"/>
          <w:highlight w:val="white"/>
        </w:rPr>
      </w:pPr>
      <w:ins w:id="182"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ins>
    </w:p>
    <w:p w14:paraId="033E6494" w14:textId="77777777" w:rsidR="003A2FEE" w:rsidRDefault="003A2FEE" w:rsidP="003A2FEE">
      <w:pPr>
        <w:autoSpaceDE w:val="0"/>
        <w:autoSpaceDN w:val="0"/>
        <w:adjustRightInd w:val="0"/>
        <w:spacing w:after="0" w:line="240" w:lineRule="auto"/>
        <w:rPr>
          <w:ins w:id="183" w:author="Michael Bell" w:date="2013-05-06T17:58:00Z"/>
          <w:rFonts w:ascii="Courier New" w:hAnsi="Courier New" w:cs="Courier New"/>
          <w:color w:val="008000"/>
          <w:sz w:val="20"/>
          <w:szCs w:val="20"/>
          <w:highlight w:val="white"/>
        </w:rPr>
      </w:pPr>
      <w:ins w:id="184"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ins>
    </w:p>
    <w:p w14:paraId="0BA53C96" w14:textId="77777777" w:rsidR="003A2FEE" w:rsidRDefault="003A2FEE" w:rsidP="003A2FEE">
      <w:pPr>
        <w:autoSpaceDE w:val="0"/>
        <w:autoSpaceDN w:val="0"/>
        <w:adjustRightInd w:val="0"/>
        <w:spacing w:after="0" w:line="240" w:lineRule="auto"/>
        <w:rPr>
          <w:ins w:id="185" w:author="Michael Bell" w:date="2013-05-06T17:58:00Z"/>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ins w:id="186" w:author="Michael Bell" w:date="2013-05-06T17:58:00Z"/>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ins w:id="187" w:author="Michael Bell" w:date="2013-05-06T17:58:00Z"/>
          <w:rFonts w:ascii="Courier New" w:hAnsi="Courier New" w:cs="Courier New"/>
          <w:color w:val="008000"/>
          <w:sz w:val="20"/>
          <w:szCs w:val="20"/>
          <w:highlight w:val="white"/>
        </w:rPr>
      </w:pPr>
      <w:ins w:id="188" w:author="Michael Bell" w:date="2013-05-06T17:58:00Z">
        <w:r>
          <w:rPr>
            <w:rFonts w:ascii="Courier New" w:hAnsi="Courier New" w:cs="Courier New"/>
            <w:color w:val="008000"/>
            <w:sz w:val="20"/>
            <w:szCs w:val="20"/>
            <w:highlight w:val="white"/>
          </w:rPr>
          <w:t>//timing variable</w:t>
        </w:r>
      </w:ins>
    </w:p>
    <w:p w14:paraId="32C285F8" w14:textId="77777777" w:rsidR="003A2FEE" w:rsidRDefault="003A2FEE" w:rsidP="003A2FEE">
      <w:pPr>
        <w:autoSpaceDE w:val="0"/>
        <w:autoSpaceDN w:val="0"/>
        <w:adjustRightInd w:val="0"/>
        <w:spacing w:after="0" w:line="240" w:lineRule="auto"/>
        <w:rPr>
          <w:ins w:id="189" w:author="Michael Bell" w:date="2013-05-06T17:58:00Z"/>
          <w:rFonts w:ascii="Courier New" w:hAnsi="Courier New" w:cs="Courier New"/>
          <w:color w:val="008000"/>
          <w:sz w:val="20"/>
          <w:szCs w:val="20"/>
          <w:highlight w:val="white"/>
        </w:rPr>
      </w:pPr>
      <w:ins w:id="190" w:author="Michael Bell" w:date="2013-05-06T17:58:00Z">
        <w:r>
          <w:rPr>
            <w:rFonts w:ascii="Courier New" w:hAnsi="Courier New" w:cs="Courier New"/>
            <w:color w:val="008000"/>
            <w:sz w:val="20"/>
            <w:szCs w:val="20"/>
            <w:highlight w:val="white"/>
          </w:rPr>
          <w:t>/*when condition W is in force this is incrimented every iteration of loop untill it meets the given value at which point it</w:t>
        </w:r>
      </w:ins>
    </w:p>
    <w:p w14:paraId="6B9A45B8" w14:textId="77777777" w:rsidR="003A2FEE" w:rsidRDefault="003A2FEE" w:rsidP="003A2FEE">
      <w:pPr>
        <w:autoSpaceDE w:val="0"/>
        <w:autoSpaceDN w:val="0"/>
        <w:adjustRightInd w:val="0"/>
        <w:spacing w:after="0" w:line="240" w:lineRule="auto"/>
        <w:rPr>
          <w:ins w:id="191" w:author="Michael Bell" w:date="2013-05-06T17:58:00Z"/>
          <w:rFonts w:ascii="Courier New" w:hAnsi="Courier New" w:cs="Courier New"/>
          <w:color w:val="000000"/>
          <w:sz w:val="20"/>
          <w:szCs w:val="20"/>
          <w:highlight w:val="white"/>
        </w:rPr>
      </w:pPr>
      <w:ins w:id="192" w:author="Michael Bell" w:date="2013-05-06T17:58:00Z">
        <w:r>
          <w:rPr>
            <w:rFonts w:ascii="Courier New" w:hAnsi="Courier New" w:cs="Courier New"/>
            <w:color w:val="008000"/>
            <w:sz w:val="20"/>
            <w:szCs w:val="20"/>
            <w:highlight w:val="white"/>
          </w:rPr>
          <w:t xml:space="preserve"> is reset and met is set to true*/</w:t>
        </w:r>
      </w:ins>
    </w:p>
    <w:p w14:paraId="1871A0C1" w14:textId="77777777" w:rsidR="003A2FEE" w:rsidRDefault="003A2FEE" w:rsidP="003A2FEE">
      <w:pPr>
        <w:autoSpaceDE w:val="0"/>
        <w:autoSpaceDN w:val="0"/>
        <w:adjustRightInd w:val="0"/>
        <w:spacing w:after="0" w:line="240" w:lineRule="auto"/>
        <w:rPr>
          <w:ins w:id="193" w:author="Michael Bell" w:date="2013-05-06T17:58:00Z"/>
          <w:rFonts w:ascii="Courier New" w:hAnsi="Courier New" w:cs="Courier New"/>
          <w:color w:val="000000"/>
          <w:sz w:val="20"/>
          <w:szCs w:val="20"/>
          <w:highlight w:val="white"/>
        </w:rPr>
      </w:pPr>
      <w:ins w:id="194"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ins>
    </w:p>
    <w:p w14:paraId="5A30B7CC" w14:textId="77777777" w:rsidR="003A2FEE" w:rsidRDefault="003A2FEE" w:rsidP="003A2FEE">
      <w:pPr>
        <w:autoSpaceDE w:val="0"/>
        <w:autoSpaceDN w:val="0"/>
        <w:adjustRightInd w:val="0"/>
        <w:spacing w:after="0" w:line="240" w:lineRule="auto"/>
        <w:rPr>
          <w:ins w:id="195" w:author="Michael Bell" w:date="2013-05-06T17:58:00Z"/>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ins w:id="196" w:author="Michael Bell" w:date="2013-05-06T17:58:00Z"/>
          <w:rFonts w:ascii="Courier New" w:hAnsi="Courier New" w:cs="Courier New"/>
          <w:color w:val="008000"/>
          <w:sz w:val="20"/>
          <w:szCs w:val="20"/>
          <w:highlight w:val="white"/>
        </w:rPr>
      </w:pPr>
      <w:ins w:id="197" w:author="Michael Bell" w:date="2013-05-06T17:58:00Z">
        <w:r>
          <w:rPr>
            <w:rFonts w:ascii="Courier New" w:hAnsi="Courier New" w:cs="Courier New"/>
            <w:color w:val="008000"/>
            <w:sz w:val="20"/>
            <w:szCs w:val="20"/>
            <w:highlight w:val="white"/>
          </w:rPr>
          <w:t>//virtual sensors</w:t>
        </w:r>
      </w:ins>
    </w:p>
    <w:p w14:paraId="3B9B70CE" w14:textId="77777777" w:rsidR="003A2FEE" w:rsidRDefault="003A2FEE" w:rsidP="003A2FEE">
      <w:pPr>
        <w:autoSpaceDE w:val="0"/>
        <w:autoSpaceDN w:val="0"/>
        <w:adjustRightInd w:val="0"/>
        <w:spacing w:after="0" w:line="240" w:lineRule="auto"/>
        <w:rPr>
          <w:ins w:id="198" w:author="Michael Bell" w:date="2013-05-06T17:58:00Z"/>
          <w:rFonts w:ascii="Courier New" w:hAnsi="Courier New" w:cs="Courier New"/>
          <w:color w:val="008000"/>
          <w:sz w:val="20"/>
          <w:szCs w:val="20"/>
          <w:highlight w:val="white"/>
        </w:rPr>
      </w:pPr>
      <w:ins w:id="199" w:author="Michael Bell" w:date="2013-05-06T17:58:00Z">
        <w:r>
          <w:rPr>
            <w:rFonts w:ascii="Courier New" w:hAnsi="Courier New" w:cs="Courier New"/>
            <w:color w:val="008000"/>
            <w:sz w:val="20"/>
            <w:szCs w:val="20"/>
            <w:highlight w:val="white"/>
          </w:rPr>
          <w:t>/*these are variables that are used to test the program before sensors are intoduced true means HIGH false means LOW, !remember</w:t>
        </w:r>
      </w:ins>
    </w:p>
    <w:p w14:paraId="55435C76" w14:textId="77777777" w:rsidR="003A2FEE" w:rsidRDefault="003A2FEE" w:rsidP="003A2FEE">
      <w:pPr>
        <w:autoSpaceDE w:val="0"/>
        <w:autoSpaceDN w:val="0"/>
        <w:adjustRightInd w:val="0"/>
        <w:spacing w:after="0" w:line="240" w:lineRule="auto"/>
        <w:rPr>
          <w:ins w:id="200" w:author="Michael Bell" w:date="2013-05-06T17:58:00Z"/>
          <w:rFonts w:ascii="Courier New" w:hAnsi="Courier New" w:cs="Courier New"/>
          <w:color w:val="000000"/>
          <w:sz w:val="20"/>
          <w:szCs w:val="20"/>
          <w:highlight w:val="white"/>
        </w:rPr>
      </w:pPr>
      <w:ins w:id="201" w:author="Michael Bell" w:date="2013-05-06T17:58:00Z">
        <w:r>
          <w:rPr>
            <w:rFonts w:ascii="Courier New" w:hAnsi="Courier New" w:cs="Courier New"/>
            <w:color w:val="008000"/>
            <w:sz w:val="20"/>
            <w:szCs w:val="20"/>
            <w:highlight w:val="white"/>
          </w:rPr>
          <w:t xml:space="preserve"> to change these in the code when introducing sensors!*/</w:t>
        </w:r>
      </w:ins>
    </w:p>
    <w:p w14:paraId="143EFB9A" w14:textId="77777777" w:rsidR="003A2FEE" w:rsidRDefault="003A2FEE" w:rsidP="003A2FEE">
      <w:pPr>
        <w:autoSpaceDE w:val="0"/>
        <w:autoSpaceDN w:val="0"/>
        <w:adjustRightInd w:val="0"/>
        <w:spacing w:after="0" w:line="240" w:lineRule="auto"/>
        <w:rPr>
          <w:ins w:id="202" w:author="Michael Bell" w:date="2013-05-06T17:58:00Z"/>
          <w:rFonts w:ascii="Courier New" w:hAnsi="Courier New" w:cs="Courier New"/>
          <w:color w:val="008000"/>
          <w:sz w:val="20"/>
          <w:szCs w:val="20"/>
          <w:highlight w:val="white"/>
        </w:rPr>
      </w:pPr>
      <w:ins w:id="203" w:author="Michael Bell" w:date="2013-05-06T17:58:00Z">
        <w:r>
          <w:rPr>
            <w:rFonts w:ascii="Courier New" w:hAnsi="Courier New" w:cs="Courier New"/>
            <w:color w:val="008000"/>
            <w:sz w:val="20"/>
            <w:szCs w:val="20"/>
            <w:highlight w:val="white"/>
          </w:rPr>
          <w:t>//boolean VS[5];</w:t>
        </w:r>
      </w:ins>
    </w:p>
    <w:p w14:paraId="4F470987" w14:textId="77777777" w:rsidR="003A2FEE" w:rsidRDefault="003A2FEE" w:rsidP="003A2FEE">
      <w:pPr>
        <w:autoSpaceDE w:val="0"/>
        <w:autoSpaceDN w:val="0"/>
        <w:adjustRightInd w:val="0"/>
        <w:spacing w:after="0" w:line="240" w:lineRule="auto"/>
        <w:rPr>
          <w:ins w:id="204" w:author="Michael Bell" w:date="2013-05-06T17:58:00Z"/>
          <w:rFonts w:ascii="Courier New" w:hAnsi="Courier New" w:cs="Courier New"/>
          <w:color w:val="008000"/>
          <w:sz w:val="20"/>
          <w:szCs w:val="20"/>
          <w:highlight w:val="white"/>
        </w:rPr>
      </w:pPr>
      <w:ins w:id="205" w:author="Michael Bell" w:date="2013-05-06T17:58:00Z">
        <w:r>
          <w:rPr>
            <w:rFonts w:ascii="Courier New" w:hAnsi="Courier New" w:cs="Courier New"/>
            <w:color w:val="008000"/>
            <w:sz w:val="20"/>
            <w:szCs w:val="20"/>
            <w:highlight w:val="white"/>
          </w:rPr>
          <w:t>//boolean sensor[10];</w:t>
        </w:r>
      </w:ins>
    </w:p>
    <w:p w14:paraId="73455DED" w14:textId="77777777" w:rsidR="003A2FEE" w:rsidRDefault="003A2FEE" w:rsidP="003A2FEE">
      <w:pPr>
        <w:autoSpaceDE w:val="0"/>
        <w:autoSpaceDN w:val="0"/>
        <w:adjustRightInd w:val="0"/>
        <w:spacing w:after="0" w:line="240" w:lineRule="auto"/>
        <w:rPr>
          <w:ins w:id="206" w:author="Michael Bell" w:date="2013-05-06T17:58:00Z"/>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ins w:id="207" w:author="Michael Bell" w:date="2013-05-06T17:58:00Z"/>
          <w:rFonts w:ascii="Courier New" w:hAnsi="Courier New" w:cs="Courier New"/>
          <w:color w:val="008000"/>
          <w:sz w:val="20"/>
          <w:szCs w:val="20"/>
          <w:highlight w:val="white"/>
        </w:rPr>
      </w:pPr>
      <w:ins w:id="208" w:author="Michael Bell" w:date="2013-05-06T17:58:00Z">
        <w:r>
          <w:rPr>
            <w:rFonts w:ascii="Courier New" w:hAnsi="Courier New" w:cs="Courier New"/>
            <w:color w:val="008000"/>
            <w:sz w:val="20"/>
            <w:szCs w:val="20"/>
            <w:highlight w:val="white"/>
          </w:rPr>
          <w:t>//tranition boolean</w:t>
        </w:r>
      </w:ins>
    </w:p>
    <w:p w14:paraId="471C4F6A" w14:textId="77777777" w:rsidR="003A2FEE" w:rsidRDefault="003A2FEE" w:rsidP="003A2FEE">
      <w:pPr>
        <w:autoSpaceDE w:val="0"/>
        <w:autoSpaceDN w:val="0"/>
        <w:adjustRightInd w:val="0"/>
        <w:spacing w:after="0" w:line="240" w:lineRule="auto"/>
        <w:rPr>
          <w:ins w:id="209" w:author="Michael Bell" w:date="2013-05-06T17:58:00Z"/>
          <w:rFonts w:ascii="Courier New" w:hAnsi="Courier New" w:cs="Courier New"/>
          <w:color w:val="008000"/>
          <w:sz w:val="20"/>
          <w:szCs w:val="20"/>
          <w:highlight w:val="white"/>
        </w:rPr>
      </w:pPr>
      <w:ins w:id="210" w:author="Michael Bell" w:date="2013-05-06T17:58:00Z">
        <w:r>
          <w:rPr>
            <w:rFonts w:ascii="Courier New" w:hAnsi="Courier New" w:cs="Courier New"/>
            <w:color w:val="008000"/>
            <w:sz w:val="20"/>
            <w:szCs w:val="20"/>
            <w:highlight w:val="white"/>
          </w:rPr>
          <w:t>/*when this is false the train is stationary and the menu is displayed, when it is true, the program executes the given</w:t>
        </w:r>
      </w:ins>
    </w:p>
    <w:p w14:paraId="241F77F7" w14:textId="77777777" w:rsidR="003A2FEE" w:rsidRDefault="003A2FEE" w:rsidP="003A2FEE">
      <w:pPr>
        <w:autoSpaceDE w:val="0"/>
        <w:autoSpaceDN w:val="0"/>
        <w:adjustRightInd w:val="0"/>
        <w:spacing w:after="0" w:line="240" w:lineRule="auto"/>
        <w:rPr>
          <w:ins w:id="211" w:author="Michael Bell" w:date="2013-05-06T17:58:00Z"/>
          <w:rFonts w:ascii="Courier New" w:hAnsi="Courier New" w:cs="Courier New"/>
          <w:color w:val="000000"/>
          <w:sz w:val="20"/>
          <w:szCs w:val="20"/>
          <w:highlight w:val="white"/>
        </w:rPr>
      </w:pPr>
      <w:ins w:id="212" w:author="Michael Bell" w:date="2013-05-06T17:58:00Z">
        <w:r>
          <w:rPr>
            <w:rFonts w:ascii="Courier New" w:hAnsi="Courier New" w:cs="Courier New"/>
            <w:color w:val="008000"/>
            <w:sz w:val="20"/>
            <w:szCs w:val="20"/>
            <w:highlight w:val="white"/>
          </w:rPr>
          <w:t xml:space="preserve"> instructions and the UI is locked*/</w:t>
        </w:r>
      </w:ins>
    </w:p>
    <w:p w14:paraId="664A0C21" w14:textId="77777777" w:rsidR="003A2FEE" w:rsidRDefault="003A2FEE" w:rsidP="003A2FEE">
      <w:pPr>
        <w:autoSpaceDE w:val="0"/>
        <w:autoSpaceDN w:val="0"/>
        <w:adjustRightInd w:val="0"/>
        <w:spacing w:after="0" w:line="240" w:lineRule="auto"/>
        <w:rPr>
          <w:ins w:id="213" w:author="Michael Bell" w:date="2013-05-06T17:58:00Z"/>
          <w:rFonts w:ascii="Courier New" w:hAnsi="Courier New" w:cs="Courier New"/>
          <w:color w:val="000000"/>
          <w:sz w:val="20"/>
          <w:szCs w:val="20"/>
          <w:highlight w:val="white"/>
        </w:rPr>
      </w:pPr>
      <w:ins w:id="214" w:author="Michael Bell" w:date="2013-05-06T17:58:00Z">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ins>
    </w:p>
    <w:p w14:paraId="41C0402E" w14:textId="77777777" w:rsidR="003A2FEE" w:rsidRDefault="003A2FEE" w:rsidP="003A2FEE">
      <w:pPr>
        <w:autoSpaceDE w:val="0"/>
        <w:autoSpaceDN w:val="0"/>
        <w:adjustRightInd w:val="0"/>
        <w:spacing w:after="0" w:line="240" w:lineRule="auto"/>
        <w:rPr>
          <w:ins w:id="215" w:author="Michael Bell" w:date="2013-05-06T17:58:00Z"/>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ins w:id="216" w:author="Michael Bell" w:date="2013-05-06T17:58:00Z"/>
          <w:rFonts w:ascii="Courier New" w:hAnsi="Courier New" w:cs="Courier New"/>
          <w:color w:val="008000"/>
          <w:sz w:val="20"/>
          <w:szCs w:val="20"/>
          <w:highlight w:val="white"/>
        </w:rPr>
      </w:pPr>
      <w:ins w:id="217" w:author="Michael Bell" w:date="2013-05-06T17:58:00Z">
        <w:r>
          <w:rPr>
            <w:rFonts w:ascii="Courier New" w:hAnsi="Courier New" w:cs="Courier New"/>
            <w:color w:val="008000"/>
            <w:sz w:val="20"/>
            <w:szCs w:val="20"/>
            <w:highlight w:val="white"/>
          </w:rPr>
          <w:t>//button voltages</w:t>
        </w:r>
      </w:ins>
    </w:p>
    <w:p w14:paraId="2DABC4CB" w14:textId="77777777" w:rsidR="003A2FEE" w:rsidRDefault="003A2FEE" w:rsidP="003A2FEE">
      <w:pPr>
        <w:autoSpaceDE w:val="0"/>
        <w:autoSpaceDN w:val="0"/>
        <w:adjustRightInd w:val="0"/>
        <w:spacing w:after="0" w:line="240" w:lineRule="auto"/>
        <w:rPr>
          <w:ins w:id="218" w:author="Michael Bell" w:date="2013-05-06T17:58:00Z"/>
          <w:rFonts w:ascii="Courier New" w:hAnsi="Courier New" w:cs="Courier New"/>
          <w:color w:val="000000"/>
          <w:sz w:val="20"/>
          <w:szCs w:val="20"/>
          <w:highlight w:val="white"/>
        </w:rPr>
      </w:pPr>
      <w:ins w:id="219" w:author="Michael Bell" w:date="2013-05-06T17:58:00Z">
        <w:r>
          <w:rPr>
            <w:rFonts w:ascii="Courier New" w:hAnsi="Courier New" w:cs="Courier New"/>
            <w:color w:val="008000"/>
            <w:sz w:val="20"/>
            <w:szCs w:val="20"/>
            <w:highlight w:val="white"/>
          </w:rPr>
          <w:t>/*these are the ADC readings taken on A0 and the button presses they represent*/</w:t>
        </w:r>
      </w:ins>
    </w:p>
    <w:p w14:paraId="31A974A4" w14:textId="77777777" w:rsidR="003A2FEE" w:rsidRDefault="003A2FEE" w:rsidP="003A2FEE">
      <w:pPr>
        <w:autoSpaceDE w:val="0"/>
        <w:autoSpaceDN w:val="0"/>
        <w:adjustRightInd w:val="0"/>
        <w:spacing w:after="0" w:line="240" w:lineRule="auto"/>
        <w:rPr>
          <w:ins w:id="220" w:author="Michael Bell" w:date="2013-05-06T17:58:00Z"/>
          <w:rFonts w:ascii="Courier New" w:hAnsi="Courier New" w:cs="Courier New"/>
          <w:color w:val="804000"/>
          <w:sz w:val="20"/>
          <w:szCs w:val="20"/>
          <w:highlight w:val="white"/>
        </w:rPr>
      </w:pPr>
      <w:ins w:id="221" w:author="Michael Bell" w:date="2013-05-06T17:58:00Z">
        <w:r>
          <w:rPr>
            <w:rFonts w:ascii="Courier New" w:hAnsi="Courier New" w:cs="Courier New"/>
            <w:color w:val="804000"/>
            <w:sz w:val="20"/>
            <w:szCs w:val="20"/>
            <w:highlight w:val="white"/>
          </w:rPr>
          <w:t>#define rightADC 0</w:t>
        </w:r>
      </w:ins>
    </w:p>
    <w:p w14:paraId="4CEC89B3" w14:textId="77777777" w:rsidR="003A2FEE" w:rsidRDefault="003A2FEE" w:rsidP="003A2FEE">
      <w:pPr>
        <w:autoSpaceDE w:val="0"/>
        <w:autoSpaceDN w:val="0"/>
        <w:adjustRightInd w:val="0"/>
        <w:spacing w:after="0" w:line="240" w:lineRule="auto"/>
        <w:rPr>
          <w:ins w:id="222" w:author="Michael Bell" w:date="2013-05-06T17:58:00Z"/>
          <w:rFonts w:ascii="Courier New" w:hAnsi="Courier New" w:cs="Courier New"/>
          <w:color w:val="804000"/>
          <w:sz w:val="20"/>
          <w:szCs w:val="20"/>
          <w:highlight w:val="white"/>
        </w:rPr>
      </w:pPr>
      <w:ins w:id="223" w:author="Michael Bell" w:date="2013-05-06T17:58:00Z">
        <w:r>
          <w:rPr>
            <w:rFonts w:ascii="Courier New" w:hAnsi="Courier New" w:cs="Courier New"/>
            <w:color w:val="804000"/>
            <w:sz w:val="20"/>
            <w:szCs w:val="20"/>
            <w:highlight w:val="white"/>
          </w:rPr>
          <w:t>#define upADC 145</w:t>
        </w:r>
      </w:ins>
    </w:p>
    <w:p w14:paraId="296B74DD" w14:textId="77777777" w:rsidR="003A2FEE" w:rsidRDefault="003A2FEE" w:rsidP="003A2FEE">
      <w:pPr>
        <w:autoSpaceDE w:val="0"/>
        <w:autoSpaceDN w:val="0"/>
        <w:adjustRightInd w:val="0"/>
        <w:spacing w:after="0" w:line="240" w:lineRule="auto"/>
        <w:rPr>
          <w:ins w:id="224" w:author="Michael Bell" w:date="2013-05-06T17:58:00Z"/>
          <w:rFonts w:ascii="Courier New" w:hAnsi="Courier New" w:cs="Courier New"/>
          <w:color w:val="804000"/>
          <w:sz w:val="20"/>
          <w:szCs w:val="20"/>
          <w:highlight w:val="white"/>
        </w:rPr>
      </w:pPr>
      <w:ins w:id="225" w:author="Michael Bell" w:date="2013-05-06T17:58:00Z">
        <w:r>
          <w:rPr>
            <w:rFonts w:ascii="Courier New" w:hAnsi="Courier New" w:cs="Courier New"/>
            <w:color w:val="804000"/>
            <w:sz w:val="20"/>
            <w:szCs w:val="20"/>
            <w:highlight w:val="white"/>
          </w:rPr>
          <w:t>#define downADC 329</w:t>
        </w:r>
      </w:ins>
    </w:p>
    <w:p w14:paraId="1A6F1E26" w14:textId="77777777" w:rsidR="003A2FEE" w:rsidRDefault="003A2FEE" w:rsidP="003A2FEE">
      <w:pPr>
        <w:autoSpaceDE w:val="0"/>
        <w:autoSpaceDN w:val="0"/>
        <w:adjustRightInd w:val="0"/>
        <w:spacing w:after="0" w:line="240" w:lineRule="auto"/>
        <w:rPr>
          <w:ins w:id="226" w:author="Michael Bell" w:date="2013-05-06T17:58:00Z"/>
          <w:rFonts w:ascii="Courier New" w:hAnsi="Courier New" w:cs="Courier New"/>
          <w:color w:val="804000"/>
          <w:sz w:val="20"/>
          <w:szCs w:val="20"/>
          <w:highlight w:val="white"/>
        </w:rPr>
      </w:pPr>
      <w:ins w:id="227" w:author="Michael Bell" w:date="2013-05-06T17:58:00Z">
        <w:r>
          <w:rPr>
            <w:rFonts w:ascii="Courier New" w:hAnsi="Courier New" w:cs="Courier New"/>
            <w:color w:val="804000"/>
            <w:sz w:val="20"/>
            <w:szCs w:val="20"/>
            <w:highlight w:val="white"/>
          </w:rPr>
          <w:t>#define leftADC 505</w:t>
        </w:r>
      </w:ins>
    </w:p>
    <w:p w14:paraId="33E465CE" w14:textId="77777777" w:rsidR="003A2FEE" w:rsidRDefault="003A2FEE" w:rsidP="003A2FEE">
      <w:pPr>
        <w:autoSpaceDE w:val="0"/>
        <w:autoSpaceDN w:val="0"/>
        <w:adjustRightInd w:val="0"/>
        <w:spacing w:after="0" w:line="240" w:lineRule="auto"/>
        <w:rPr>
          <w:ins w:id="228" w:author="Michael Bell" w:date="2013-05-06T17:58:00Z"/>
          <w:rFonts w:ascii="Courier New" w:hAnsi="Courier New" w:cs="Courier New"/>
          <w:color w:val="804000"/>
          <w:sz w:val="20"/>
          <w:szCs w:val="20"/>
          <w:highlight w:val="white"/>
        </w:rPr>
      </w:pPr>
      <w:ins w:id="229" w:author="Michael Bell" w:date="2013-05-06T17:58:00Z">
        <w:r>
          <w:rPr>
            <w:rFonts w:ascii="Courier New" w:hAnsi="Courier New" w:cs="Courier New"/>
            <w:color w:val="804000"/>
            <w:sz w:val="20"/>
            <w:szCs w:val="20"/>
            <w:highlight w:val="white"/>
          </w:rPr>
          <w:t>#define selectADC 741</w:t>
        </w:r>
      </w:ins>
    </w:p>
    <w:p w14:paraId="5C226D0C" w14:textId="77777777" w:rsidR="003A2FEE" w:rsidRDefault="003A2FEE" w:rsidP="003A2FEE">
      <w:pPr>
        <w:autoSpaceDE w:val="0"/>
        <w:autoSpaceDN w:val="0"/>
        <w:adjustRightInd w:val="0"/>
        <w:spacing w:after="0" w:line="240" w:lineRule="auto"/>
        <w:rPr>
          <w:ins w:id="230" w:author="Michael Bell" w:date="2013-05-06T17:58:00Z"/>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ins w:id="231" w:author="Michael Bell" w:date="2013-05-06T17:58:00Z"/>
          <w:rFonts w:ascii="Courier New" w:hAnsi="Courier New" w:cs="Courier New"/>
          <w:color w:val="008000"/>
          <w:sz w:val="20"/>
          <w:szCs w:val="20"/>
          <w:highlight w:val="white"/>
        </w:rPr>
      </w:pPr>
      <w:ins w:id="232" w:author="Michael Bell" w:date="2013-05-06T17:58:00Z">
        <w:r>
          <w:rPr>
            <w:rFonts w:ascii="Courier New" w:hAnsi="Courier New" w:cs="Courier New"/>
            <w:color w:val="008000"/>
            <w:sz w:val="20"/>
            <w:szCs w:val="20"/>
            <w:highlight w:val="white"/>
          </w:rPr>
          <w:t xml:space="preserve">//button voltage sensitivity  </w:t>
        </w:r>
      </w:ins>
    </w:p>
    <w:p w14:paraId="3051DBC9" w14:textId="77777777" w:rsidR="003A2FEE" w:rsidRDefault="003A2FEE" w:rsidP="003A2FEE">
      <w:pPr>
        <w:autoSpaceDE w:val="0"/>
        <w:autoSpaceDN w:val="0"/>
        <w:adjustRightInd w:val="0"/>
        <w:spacing w:after="0" w:line="240" w:lineRule="auto"/>
        <w:rPr>
          <w:ins w:id="233" w:author="Michael Bell" w:date="2013-05-06T17:58:00Z"/>
          <w:rFonts w:ascii="Courier New" w:hAnsi="Courier New" w:cs="Courier New"/>
          <w:color w:val="804000"/>
          <w:sz w:val="20"/>
          <w:szCs w:val="20"/>
          <w:highlight w:val="white"/>
        </w:rPr>
      </w:pPr>
      <w:ins w:id="234" w:author="Michael Bell" w:date="2013-05-06T17:58:00Z">
        <w:r>
          <w:rPr>
            <w:rFonts w:ascii="Courier New" w:hAnsi="Courier New" w:cs="Courier New"/>
            <w:color w:val="804000"/>
            <w:sz w:val="20"/>
            <w:szCs w:val="20"/>
            <w:highlight w:val="white"/>
          </w:rPr>
          <w:t>#define ADCsensitivity 10</w:t>
        </w:r>
      </w:ins>
    </w:p>
    <w:p w14:paraId="4F698D1A" w14:textId="77777777" w:rsidR="003A2FEE" w:rsidRDefault="003A2FEE" w:rsidP="003A2FEE">
      <w:pPr>
        <w:autoSpaceDE w:val="0"/>
        <w:autoSpaceDN w:val="0"/>
        <w:adjustRightInd w:val="0"/>
        <w:spacing w:after="0" w:line="240" w:lineRule="auto"/>
        <w:rPr>
          <w:ins w:id="235" w:author="Michael Bell" w:date="2013-05-06T17:58:00Z"/>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ins w:id="236" w:author="Michael Bell" w:date="2013-05-06T17:58:00Z"/>
          <w:rFonts w:ascii="Courier New" w:hAnsi="Courier New" w:cs="Courier New"/>
          <w:color w:val="008000"/>
          <w:sz w:val="20"/>
          <w:szCs w:val="20"/>
          <w:highlight w:val="white"/>
        </w:rPr>
      </w:pPr>
      <w:ins w:id="237" w:author="Michael Bell" w:date="2013-05-06T17:58:00Z">
        <w:r>
          <w:rPr>
            <w:rFonts w:ascii="Courier New" w:hAnsi="Courier New" w:cs="Courier New"/>
            <w:color w:val="008000"/>
            <w:sz w:val="20"/>
            <w:szCs w:val="20"/>
            <w:highlight w:val="white"/>
          </w:rPr>
          <w:t>//button output numbers</w:t>
        </w:r>
      </w:ins>
    </w:p>
    <w:p w14:paraId="696298F4" w14:textId="77777777" w:rsidR="003A2FEE" w:rsidRDefault="003A2FEE" w:rsidP="003A2FEE">
      <w:pPr>
        <w:autoSpaceDE w:val="0"/>
        <w:autoSpaceDN w:val="0"/>
        <w:adjustRightInd w:val="0"/>
        <w:spacing w:after="0" w:line="240" w:lineRule="auto"/>
        <w:rPr>
          <w:ins w:id="238" w:author="Michael Bell" w:date="2013-05-06T17:58:00Z"/>
          <w:rFonts w:ascii="Courier New" w:hAnsi="Courier New" w:cs="Courier New"/>
          <w:color w:val="000000"/>
          <w:sz w:val="20"/>
          <w:szCs w:val="20"/>
          <w:highlight w:val="white"/>
        </w:rPr>
      </w:pPr>
      <w:ins w:id="239" w:author="Michael Bell" w:date="2013-05-06T17:58:00Z">
        <w:r>
          <w:rPr>
            <w:rFonts w:ascii="Courier New" w:hAnsi="Courier New" w:cs="Courier New"/>
            <w:color w:val="008000"/>
            <w:sz w:val="20"/>
            <w:szCs w:val="20"/>
            <w:highlight w:val="white"/>
          </w:rPr>
          <w:t>/*to make the output from the buttons easear to understand these are used in place of the numbers representing the button output*/</w:t>
        </w:r>
      </w:ins>
    </w:p>
    <w:p w14:paraId="0692B118" w14:textId="77777777" w:rsidR="003A2FEE" w:rsidRDefault="003A2FEE" w:rsidP="003A2FEE">
      <w:pPr>
        <w:autoSpaceDE w:val="0"/>
        <w:autoSpaceDN w:val="0"/>
        <w:adjustRightInd w:val="0"/>
        <w:spacing w:after="0" w:line="240" w:lineRule="auto"/>
        <w:rPr>
          <w:ins w:id="240" w:author="Michael Bell" w:date="2013-05-06T17:58:00Z"/>
          <w:rFonts w:ascii="Courier New" w:hAnsi="Courier New" w:cs="Courier New"/>
          <w:color w:val="804000"/>
          <w:sz w:val="20"/>
          <w:szCs w:val="20"/>
          <w:highlight w:val="white"/>
        </w:rPr>
      </w:pPr>
      <w:ins w:id="241" w:author="Michael Bell" w:date="2013-05-06T17:58:00Z">
        <w:r>
          <w:rPr>
            <w:rFonts w:ascii="Courier New" w:hAnsi="Courier New" w:cs="Courier New"/>
            <w:color w:val="804000"/>
            <w:sz w:val="20"/>
            <w:szCs w:val="20"/>
            <w:highlight w:val="white"/>
          </w:rPr>
          <w:t>#define noneOut 0</w:t>
        </w:r>
      </w:ins>
    </w:p>
    <w:p w14:paraId="44A0A123" w14:textId="77777777" w:rsidR="003A2FEE" w:rsidRDefault="003A2FEE" w:rsidP="003A2FEE">
      <w:pPr>
        <w:autoSpaceDE w:val="0"/>
        <w:autoSpaceDN w:val="0"/>
        <w:adjustRightInd w:val="0"/>
        <w:spacing w:after="0" w:line="240" w:lineRule="auto"/>
        <w:rPr>
          <w:ins w:id="242" w:author="Michael Bell" w:date="2013-05-06T17:58:00Z"/>
          <w:rFonts w:ascii="Courier New" w:hAnsi="Courier New" w:cs="Courier New"/>
          <w:color w:val="804000"/>
          <w:sz w:val="20"/>
          <w:szCs w:val="20"/>
          <w:highlight w:val="white"/>
        </w:rPr>
      </w:pPr>
      <w:ins w:id="243" w:author="Michael Bell" w:date="2013-05-06T17:58:00Z">
        <w:r>
          <w:rPr>
            <w:rFonts w:ascii="Courier New" w:hAnsi="Courier New" w:cs="Courier New"/>
            <w:color w:val="804000"/>
            <w:sz w:val="20"/>
            <w:szCs w:val="20"/>
            <w:highlight w:val="white"/>
          </w:rPr>
          <w:t>#define rightOut 1</w:t>
        </w:r>
      </w:ins>
    </w:p>
    <w:p w14:paraId="61529720" w14:textId="77777777" w:rsidR="003A2FEE" w:rsidRDefault="003A2FEE" w:rsidP="003A2FEE">
      <w:pPr>
        <w:autoSpaceDE w:val="0"/>
        <w:autoSpaceDN w:val="0"/>
        <w:adjustRightInd w:val="0"/>
        <w:spacing w:after="0" w:line="240" w:lineRule="auto"/>
        <w:rPr>
          <w:ins w:id="244" w:author="Michael Bell" w:date="2013-05-06T17:58:00Z"/>
          <w:rFonts w:ascii="Courier New" w:hAnsi="Courier New" w:cs="Courier New"/>
          <w:color w:val="804000"/>
          <w:sz w:val="20"/>
          <w:szCs w:val="20"/>
          <w:highlight w:val="white"/>
        </w:rPr>
      </w:pPr>
      <w:ins w:id="245" w:author="Michael Bell" w:date="2013-05-06T17:58:00Z">
        <w:r>
          <w:rPr>
            <w:rFonts w:ascii="Courier New" w:hAnsi="Courier New" w:cs="Courier New"/>
            <w:color w:val="804000"/>
            <w:sz w:val="20"/>
            <w:szCs w:val="20"/>
            <w:highlight w:val="white"/>
          </w:rPr>
          <w:t>#define upOut 2</w:t>
        </w:r>
      </w:ins>
    </w:p>
    <w:p w14:paraId="387C978B" w14:textId="77777777" w:rsidR="003A2FEE" w:rsidRDefault="003A2FEE" w:rsidP="003A2FEE">
      <w:pPr>
        <w:autoSpaceDE w:val="0"/>
        <w:autoSpaceDN w:val="0"/>
        <w:adjustRightInd w:val="0"/>
        <w:spacing w:after="0" w:line="240" w:lineRule="auto"/>
        <w:rPr>
          <w:ins w:id="246" w:author="Michael Bell" w:date="2013-05-06T17:58:00Z"/>
          <w:rFonts w:ascii="Courier New" w:hAnsi="Courier New" w:cs="Courier New"/>
          <w:color w:val="804000"/>
          <w:sz w:val="20"/>
          <w:szCs w:val="20"/>
          <w:highlight w:val="white"/>
        </w:rPr>
      </w:pPr>
      <w:ins w:id="247" w:author="Michael Bell" w:date="2013-05-06T17:58:00Z">
        <w:r>
          <w:rPr>
            <w:rFonts w:ascii="Courier New" w:hAnsi="Courier New" w:cs="Courier New"/>
            <w:color w:val="804000"/>
            <w:sz w:val="20"/>
            <w:szCs w:val="20"/>
            <w:highlight w:val="white"/>
          </w:rPr>
          <w:t>#define downOut 3</w:t>
        </w:r>
      </w:ins>
    </w:p>
    <w:p w14:paraId="1ECE7F13" w14:textId="77777777" w:rsidR="003A2FEE" w:rsidRDefault="003A2FEE" w:rsidP="003A2FEE">
      <w:pPr>
        <w:autoSpaceDE w:val="0"/>
        <w:autoSpaceDN w:val="0"/>
        <w:adjustRightInd w:val="0"/>
        <w:spacing w:after="0" w:line="240" w:lineRule="auto"/>
        <w:rPr>
          <w:ins w:id="248" w:author="Michael Bell" w:date="2013-05-06T17:58:00Z"/>
          <w:rFonts w:ascii="Courier New" w:hAnsi="Courier New" w:cs="Courier New"/>
          <w:color w:val="804000"/>
          <w:sz w:val="20"/>
          <w:szCs w:val="20"/>
          <w:highlight w:val="white"/>
        </w:rPr>
      </w:pPr>
      <w:ins w:id="249" w:author="Michael Bell" w:date="2013-05-06T17:58:00Z">
        <w:r>
          <w:rPr>
            <w:rFonts w:ascii="Courier New" w:hAnsi="Courier New" w:cs="Courier New"/>
            <w:color w:val="804000"/>
            <w:sz w:val="20"/>
            <w:szCs w:val="20"/>
            <w:highlight w:val="white"/>
          </w:rPr>
          <w:t>#define leftOut 4</w:t>
        </w:r>
      </w:ins>
    </w:p>
    <w:p w14:paraId="72EDABA1" w14:textId="77777777" w:rsidR="003A2FEE" w:rsidRDefault="003A2FEE" w:rsidP="003A2FEE">
      <w:pPr>
        <w:autoSpaceDE w:val="0"/>
        <w:autoSpaceDN w:val="0"/>
        <w:adjustRightInd w:val="0"/>
        <w:spacing w:after="0" w:line="240" w:lineRule="auto"/>
        <w:rPr>
          <w:ins w:id="250" w:author="Michael Bell" w:date="2013-05-06T17:58:00Z"/>
          <w:rFonts w:ascii="Courier New" w:hAnsi="Courier New" w:cs="Courier New"/>
          <w:color w:val="804000"/>
          <w:sz w:val="20"/>
          <w:szCs w:val="20"/>
          <w:highlight w:val="white"/>
        </w:rPr>
      </w:pPr>
      <w:ins w:id="251" w:author="Michael Bell" w:date="2013-05-06T17:58:00Z">
        <w:r>
          <w:rPr>
            <w:rFonts w:ascii="Courier New" w:hAnsi="Courier New" w:cs="Courier New"/>
            <w:color w:val="804000"/>
            <w:sz w:val="20"/>
            <w:szCs w:val="20"/>
            <w:highlight w:val="white"/>
          </w:rPr>
          <w:t>#define selectOut 5</w:t>
        </w:r>
      </w:ins>
    </w:p>
    <w:p w14:paraId="22DE3461" w14:textId="77777777" w:rsidR="003A2FEE" w:rsidRDefault="003A2FEE" w:rsidP="003A2FEE">
      <w:pPr>
        <w:autoSpaceDE w:val="0"/>
        <w:autoSpaceDN w:val="0"/>
        <w:adjustRightInd w:val="0"/>
        <w:spacing w:after="0" w:line="240" w:lineRule="auto"/>
        <w:rPr>
          <w:ins w:id="252" w:author="Michael Bell" w:date="2013-05-06T17:58:00Z"/>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ins w:id="253" w:author="Michael Bell" w:date="2013-05-06T17:58:00Z"/>
          <w:rFonts w:ascii="Courier New" w:hAnsi="Courier New" w:cs="Courier New"/>
          <w:color w:val="008000"/>
          <w:sz w:val="20"/>
          <w:szCs w:val="20"/>
          <w:highlight w:val="white"/>
        </w:rPr>
      </w:pPr>
      <w:ins w:id="254" w:author="Michael Bell" w:date="2013-05-06T17:58:00Z">
        <w:r>
          <w:rPr>
            <w:rFonts w:ascii="Courier New" w:hAnsi="Courier New" w:cs="Courier New"/>
            <w:color w:val="008000"/>
            <w:sz w:val="20"/>
            <w:szCs w:val="20"/>
            <w:highlight w:val="white"/>
          </w:rPr>
          <w:t>//sensor output numbers</w:t>
        </w:r>
      </w:ins>
    </w:p>
    <w:p w14:paraId="39E0C65B" w14:textId="77777777" w:rsidR="003A2FEE" w:rsidRDefault="003A2FEE" w:rsidP="003A2FEE">
      <w:pPr>
        <w:autoSpaceDE w:val="0"/>
        <w:autoSpaceDN w:val="0"/>
        <w:adjustRightInd w:val="0"/>
        <w:spacing w:after="0" w:line="240" w:lineRule="auto"/>
        <w:rPr>
          <w:ins w:id="255" w:author="Michael Bell" w:date="2013-05-06T17:58:00Z"/>
          <w:rFonts w:ascii="Courier New" w:hAnsi="Courier New" w:cs="Courier New"/>
          <w:color w:val="804000"/>
          <w:sz w:val="20"/>
          <w:szCs w:val="20"/>
          <w:highlight w:val="white"/>
        </w:rPr>
      </w:pPr>
      <w:ins w:id="256" w:author="Michael Bell" w:date="2013-05-06T17:58:00Z">
        <w:r>
          <w:rPr>
            <w:rFonts w:ascii="Courier New" w:hAnsi="Courier New" w:cs="Courier New"/>
            <w:color w:val="804000"/>
            <w:sz w:val="20"/>
            <w:szCs w:val="20"/>
            <w:highlight w:val="white"/>
          </w:rPr>
          <w:t>#define sensorNone 0</w:t>
        </w:r>
      </w:ins>
    </w:p>
    <w:p w14:paraId="7F267370" w14:textId="77777777" w:rsidR="003A2FEE" w:rsidRDefault="003A2FEE" w:rsidP="003A2FEE">
      <w:pPr>
        <w:autoSpaceDE w:val="0"/>
        <w:autoSpaceDN w:val="0"/>
        <w:adjustRightInd w:val="0"/>
        <w:spacing w:after="0" w:line="240" w:lineRule="auto"/>
        <w:rPr>
          <w:ins w:id="257" w:author="Michael Bell" w:date="2013-05-06T17:58:00Z"/>
          <w:rFonts w:ascii="Courier New" w:hAnsi="Courier New" w:cs="Courier New"/>
          <w:color w:val="804000"/>
          <w:sz w:val="20"/>
          <w:szCs w:val="20"/>
          <w:highlight w:val="white"/>
        </w:rPr>
      </w:pPr>
      <w:ins w:id="258" w:author="Michael Bell" w:date="2013-05-06T17:58:00Z">
        <w:r>
          <w:rPr>
            <w:rFonts w:ascii="Courier New" w:hAnsi="Courier New" w:cs="Courier New"/>
            <w:color w:val="804000"/>
            <w:sz w:val="20"/>
            <w:szCs w:val="20"/>
            <w:highlight w:val="white"/>
          </w:rPr>
          <w:t>#define sensorOne 1</w:t>
        </w:r>
      </w:ins>
    </w:p>
    <w:p w14:paraId="01277C7D" w14:textId="77777777" w:rsidR="003A2FEE" w:rsidRDefault="003A2FEE" w:rsidP="003A2FEE">
      <w:pPr>
        <w:autoSpaceDE w:val="0"/>
        <w:autoSpaceDN w:val="0"/>
        <w:adjustRightInd w:val="0"/>
        <w:spacing w:after="0" w:line="240" w:lineRule="auto"/>
        <w:rPr>
          <w:ins w:id="259" w:author="Michael Bell" w:date="2013-05-06T17:58:00Z"/>
          <w:rFonts w:ascii="Courier New" w:hAnsi="Courier New" w:cs="Courier New"/>
          <w:color w:val="804000"/>
          <w:sz w:val="20"/>
          <w:szCs w:val="20"/>
          <w:highlight w:val="white"/>
        </w:rPr>
      </w:pPr>
      <w:ins w:id="260" w:author="Michael Bell" w:date="2013-05-06T17:58:00Z">
        <w:r>
          <w:rPr>
            <w:rFonts w:ascii="Courier New" w:hAnsi="Courier New" w:cs="Courier New"/>
            <w:color w:val="804000"/>
            <w:sz w:val="20"/>
            <w:szCs w:val="20"/>
            <w:highlight w:val="white"/>
          </w:rPr>
          <w:lastRenderedPageBreak/>
          <w:t>#define sensorTwo 2</w:t>
        </w:r>
      </w:ins>
    </w:p>
    <w:p w14:paraId="62DF70FE" w14:textId="77777777" w:rsidR="003A2FEE" w:rsidRDefault="003A2FEE" w:rsidP="003A2FEE">
      <w:pPr>
        <w:autoSpaceDE w:val="0"/>
        <w:autoSpaceDN w:val="0"/>
        <w:adjustRightInd w:val="0"/>
        <w:spacing w:after="0" w:line="240" w:lineRule="auto"/>
        <w:rPr>
          <w:ins w:id="261" w:author="Michael Bell" w:date="2013-05-06T17:58:00Z"/>
          <w:rFonts w:ascii="Courier New" w:hAnsi="Courier New" w:cs="Courier New"/>
          <w:color w:val="804000"/>
          <w:sz w:val="20"/>
          <w:szCs w:val="20"/>
          <w:highlight w:val="white"/>
        </w:rPr>
      </w:pPr>
      <w:ins w:id="262" w:author="Michael Bell" w:date="2013-05-06T17:58:00Z">
        <w:r>
          <w:rPr>
            <w:rFonts w:ascii="Courier New" w:hAnsi="Courier New" w:cs="Courier New"/>
            <w:color w:val="804000"/>
            <w:sz w:val="20"/>
            <w:szCs w:val="20"/>
            <w:highlight w:val="white"/>
          </w:rPr>
          <w:t>#define sensorThree 3</w:t>
        </w:r>
      </w:ins>
    </w:p>
    <w:p w14:paraId="30FEB936" w14:textId="77777777" w:rsidR="003A2FEE" w:rsidRDefault="003A2FEE" w:rsidP="003A2FEE">
      <w:pPr>
        <w:autoSpaceDE w:val="0"/>
        <w:autoSpaceDN w:val="0"/>
        <w:adjustRightInd w:val="0"/>
        <w:spacing w:after="0" w:line="240" w:lineRule="auto"/>
        <w:rPr>
          <w:ins w:id="263" w:author="Michael Bell" w:date="2013-05-06T17:58:00Z"/>
          <w:rFonts w:ascii="Courier New" w:hAnsi="Courier New" w:cs="Courier New"/>
          <w:color w:val="804000"/>
          <w:sz w:val="20"/>
          <w:szCs w:val="20"/>
          <w:highlight w:val="white"/>
        </w:rPr>
      </w:pPr>
      <w:ins w:id="264" w:author="Michael Bell" w:date="2013-05-06T17:58:00Z">
        <w:r>
          <w:rPr>
            <w:rFonts w:ascii="Courier New" w:hAnsi="Courier New" w:cs="Courier New"/>
            <w:color w:val="804000"/>
            <w:sz w:val="20"/>
            <w:szCs w:val="20"/>
            <w:highlight w:val="white"/>
          </w:rPr>
          <w:t>#define sensorFour 4</w:t>
        </w:r>
      </w:ins>
    </w:p>
    <w:p w14:paraId="37141200" w14:textId="77777777" w:rsidR="003A2FEE" w:rsidRDefault="003A2FEE" w:rsidP="003A2FEE">
      <w:pPr>
        <w:autoSpaceDE w:val="0"/>
        <w:autoSpaceDN w:val="0"/>
        <w:adjustRightInd w:val="0"/>
        <w:spacing w:after="0" w:line="240" w:lineRule="auto"/>
        <w:rPr>
          <w:ins w:id="265" w:author="Michael Bell" w:date="2013-05-06T17:58:00Z"/>
          <w:rFonts w:ascii="Courier New" w:hAnsi="Courier New" w:cs="Courier New"/>
          <w:color w:val="804000"/>
          <w:sz w:val="20"/>
          <w:szCs w:val="20"/>
          <w:highlight w:val="white"/>
        </w:rPr>
      </w:pPr>
      <w:ins w:id="266" w:author="Michael Bell" w:date="2013-05-06T17:58:00Z">
        <w:r>
          <w:rPr>
            <w:rFonts w:ascii="Courier New" w:hAnsi="Courier New" w:cs="Courier New"/>
            <w:color w:val="804000"/>
            <w:sz w:val="20"/>
            <w:szCs w:val="20"/>
            <w:highlight w:val="white"/>
          </w:rPr>
          <w:t>#define sensorFive 5</w:t>
        </w:r>
      </w:ins>
    </w:p>
    <w:p w14:paraId="18036B7C" w14:textId="77777777" w:rsidR="003A2FEE" w:rsidRDefault="003A2FEE" w:rsidP="003A2FEE">
      <w:pPr>
        <w:autoSpaceDE w:val="0"/>
        <w:autoSpaceDN w:val="0"/>
        <w:adjustRightInd w:val="0"/>
        <w:spacing w:after="0" w:line="240" w:lineRule="auto"/>
        <w:rPr>
          <w:ins w:id="267" w:author="Michael Bell" w:date="2013-05-06T17:58:00Z"/>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ins w:id="268" w:author="Michael Bell" w:date="2013-05-06T17:58:00Z"/>
          <w:rFonts w:ascii="Courier New" w:hAnsi="Courier New" w:cs="Courier New"/>
          <w:color w:val="804000"/>
          <w:sz w:val="20"/>
          <w:szCs w:val="20"/>
          <w:highlight w:val="white"/>
        </w:rPr>
      </w:pPr>
      <w:ins w:id="269" w:author="Michael Bell" w:date="2013-05-06T17:58:00Z">
        <w:r>
          <w:rPr>
            <w:rFonts w:ascii="Courier New" w:hAnsi="Courier New" w:cs="Courier New"/>
            <w:color w:val="804000"/>
            <w:sz w:val="20"/>
            <w:szCs w:val="20"/>
            <w:highlight w:val="white"/>
          </w:rPr>
          <w:t>#define sensorSix 6</w:t>
        </w:r>
      </w:ins>
    </w:p>
    <w:p w14:paraId="51AADC88" w14:textId="77777777" w:rsidR="003A2FEE" w:rsidRDefault="003A2FEE" w:rsidP="003A2FEE">
      <w:pPr>
        <w:autoSpaceDE w:val="0"/>
        <w:autoSpaceDN w:val="0"/>
        <w:adjustRightInd w:val="0"/>
        <w:spacing w:after="0" w:line="240" w:lineRule="auto"/>
        <w:rPr>
          <w:ins w:id="270" w:author="Michael Bell" w:date="2013-05-06T17:58:00Z"/>
          <w:rFonts w:ascii="Courier New" w:hAnsi="Courier New" w:cs="Courier New"/>
          <w:color w:val="804000"/>
          <w:sz w:val="20"/>
          <w:szCs w:val="20"/>
          <w:highlight w:val="white"/>
        </w:rPr>
      </w:pPr>
      <w:ins w:id="271" w:author="Michael Bell" w:date="2013-05-06T17:58:00Z">
        <w:r>
          <w:rPr>
            <w:rFonts w:ascii="Courier New" w:hAnsi="Courier New" w:cs="Courier New"/>
            <w:color w:val="804000"/>
            <w:sz w:val="20"/>
            <w:szCs w:val="20"/>
            <w:highlight w:val="white"/>
          </w:rPr>
          <w:t>#define sensorSeven 7</w:t>
        </w:r>
      </w:ins>
    </w:p>
    <w:p w14:paraId="22DB1B7C" w14:textId="77777777" w:rsidR="003A2FEE" w:rsidRDefault="003A2FEE" w:rsidP="003A2FEE">
      <w:pPr>
        <w:autoSpaceDE w:val="0"/>
        <w:autoSpaceDN w:val="0"/>
        <w:adjustRightInd w:val="0"/>
        <w:spacing w:after="0" w:line="240" w:lineRule="auto"/>
        <w:rPr>
          <w:ins w:id="272" w:author="Michael Bell" w:date="2013-05-06T17:58:00Z"/>
          <w:rFonts w:ascii="Courier New" w:hAnsi="Courier New" w:cs="Courier New"/>
          <w:color w:val="804000"/>
          <w:sz w:val="20"/>
          <w:szCs w:val="20"/>
          <w:highlight w:val="white"/>
        </w:rPr>
      </w:pPr>
      <w:ins w:id="273" w:author="Michael Bell" w:date="2013-05-06T17:58:00Z">
        <w:r>
          <w:rPr>
            <w:rFonts w:ascii="Courier New" w:hAnsi="Courier New" w:cs="Courier New"/>
            <w:color w:val="804000"/>
            <w:sz w:val="20"/>
            <w:szCs w:val="20"/>
            <w:highlight w:val="white"/>
          </w:rPr>
          <w:t>#define sensorEight 10</w:t>
        </w:r>
      </w:ins>
    </w:p>
    <w:p w14:paraId="4ABA21DD" w14:textId="77777777" w:rsidR="003A2FEE" w:rsidRDefault="003A2FEE" w:rsidP="003A2FEE">
      <w:pPr>
        <w:autoSpaceDE w:val="0"/>
        <w:autoSpaceDN w:val="0"/>
        <w:adjustRightInd w:val="0"/>
        <w:spacing w:after="0" w:line="240" w:lineRule="auto"/>
        <w:rPr>
          <w:ins w:id="274" w:author="Michael Bell" w:date="2013-05-06T17:58:00Z"/>
          <w:rFonts w:ascii="Courier New" w:hAnsi="Courier New" w:cs="Courier New"/>
          <w:color w:val="804000"/>
          <w:sz w:val="20"/>
          <w:szCs w:val="20"/>
          <w:highlight w:val="white"/>
        </w:rPr>
      </w:pPr>
      <w:ins w:id="275" w:author="Michael Bell" w:date="2013-05-06T17:58:00Z">
        <w:r>
          <w:rPr>
            <w:rFonts w:ascii="Courier New" w:hAnsi="Courier New" w:cs="Courier New"/>
            <w:color w:val="804000"/>
            <w:sz w:val="20"/>
            <w:szCs w:val="20"/>
            <w:highlight w:val="white"/>
          </w:rPr>
          <w:t>#define sensorNine 9</w:t>
        </w:r>
      </w:ins>
    </w:p>
    <w:p w14:paraId="61B1EF81" w14:textId="77777777" w:rsidR="003A2FEE" w:rsidRDefault="003A2FEE" w:rsidP="003A2FEE">
      <w:pPr>
        <w:autoSpaceDE w:val="0"/>
        <w:autoSpaceDN w:val="0"/>
        <w:adjustRightInd w:val="0"/>
        <w:spacing w:after="0" w:line="240" w:lineRule="auto"/>
        <w:rPr>
          <w:ins w:id="276" w:author="Michael Bell" w:date="2013-05-06T17:58:00Z"/>
          <w:rFonts w:ascii="Courier New" w:hAnsi="Courier New" w:cs="Courier New"/>
          <w:color w:val="804000"/>
          <w:sz w:val="20"/>
          <w:szCs w:val="20"/>
          <w:highlight w:val="white"/>
        </w:rPr>
      </w:pPr>
      <w:ins w:id="277" w:author="Michael Bell" w:date="2013-05-06T17:58:00Z">
        <w:r>
          <w:rPr>
            <w:rFonts w:ascii="Courier New" w:hAnsi="Courier New" w:cs="Courier New"/>
            <w:color w:val="804000"/>
            <w:sz w:val="20"/>
            <w:szCs w:val="20"/>
            <w:highlight w:val="white"/>
          </w:rPr>
          <w:t>#define sensorTen 10</w:t>
        </w:r>
      </w:ins>
    </w:p>
    <w:p w14:paraId="023E0800" w14:textId="77777777" w:rsidR="003A2FEE" w:rsidRDefault="003A2FEE" w:rsidP="003A2FEE">
      <w:pPr>
        <w:autoSpaceDE w:val="0"/>
        <w:autoSpaceDN w:val="0"/>
        <w:adjustRightInd w:val="0"/>
        <w:spacing w:after="0" w:line="240" w:lineRule="auto"/>
        <w:rPr>
          <w:ins w:id="278" w:author="Michael Bell" w:date="2013-05-06T17:58:00Z"/>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ins w:id="279" w:author="Michael Bell" w:date="2013-05-06T17:58:00Z"/>
          <w:rFonts w:ascii="Courier New" w:hAnsi="Courier New" w:cs="Courier New"/>
          <w:color w:val="008000"/>
          <w:sz w:val="20"/>
          <w:szCs w:val="20"/>
          <w:highlight w:val="white"/>
        </w:rPr>
      </w:pPr>
      <w:ins w:id="280" w:author="Michael Bell" w:date="2013-05-06T17:58:00Z">
        <w:r>
          <w:rPr>
            <w:rFonts w:ascii="Courier New" w:hAnsi="Courier New" w:cs="Courier New"/>
            <w:color w:val="008000"/>
            <w:sz w:val="20"/>
            <w:szCs w:val="20"/>
            <w:highlight w:val="white"/>
          </w:rPr>
          <w:t>//anti-multipress boolean</w:t>
        </w:r>
      </w:ins>
    </w:p>
    <w:p w14:paraId="582C8605" w14:textId="77777777" w:rsidR="003A2FEE" w:rsidRDefault="003A2FEE" w:rsidP="003A2FEE">
      <w:pPr>
        <w:autoSpaceDE w:val="0"/>
        <w:autoSpaceDN w:val="0"/>
        <w:adjustRightInd w:val="0"/>
        <w:spacing w:after="0" w:line="240" w:lineRule="auto"/>
        <w:rPr>
          <w:ins w:id="281" w:author="Michael Bell" w:date="2013-05-06T17:58:00Z"/>
          <w:rFonts w:ascii="Courier New" w:hAnsi="Courier New" w:cs="Courier New"/>
          <w:color w:val="008000"/>
          <w:sz w:val="20"/>
          <w:szCs w:val="20"/>
          <w:highlight w:val="white"/>
        </w:rPr>
      </w:pPr>
      <w:ins w:id="282" w:author="Michael Bell" w:date="2013-05-06T17:58:00Z">
        <w:r>
          <w:rPr>
            <w:rFonts w:ascii="Courier New" w:hAnsi="Courier New" w:cs="Courier New"/>
            <w:color w:val="008000"/>
            <w:sz w:val="20"/>
            <w:szCs w:val="20"/>
            <w:highlight w:val="white"/>
          </w:rPr>
          <w:t>/*to prevent the board from reading a button as pressed multiple times the board sets this to true when it responds to a press</w:t>
        </w:r>
      </w:ins>
    </w:p>
    <w:p w14:paraId="3F1E4C27" w14:textId="77777777" w:rsidR="003A2FEE" w:rsidRDefault="003A2FEE" w:rsidP="003A2FEE">
      <w:pPr>
        <w:autoSpaceDE w:val="0"/>
        <w:autoSpaceDN w:val="0"/>
        <w:adjustRightInd w:val="0"/>
        <w:spacing w:after="0" w:line="240" w:lineRule="auto"/>
        <w:rPr>
          <w:ins w:id="283" w:author="Michael Bell" w:date="2013-05-06T17:58:00Z"/>
          <w:rFonts w:ascii="Courier New" w:hAnsi="Courier New" w:cs="Courier New"/>
          <w:color w:val="000000"/>
          <w:sz w:val="20"/>
          <w:szCs w:val="20"/>
          <w:highlight w:val="white"/>
        </w:rPr>
      </w:pPr>
      <w:ins w:id="284" w:author="Michael Bell" w:date="2013-05-06T17:58:00Z">
        <w:r>
          <w:rPr>
            <w:rFonts w:ascii="Courier New" w:hAnsi="Courier New" w:cs="Courier New"/>
            <w:color w:val="008000"/>
            <w:sz w:val="20"/>
            <w:szCs w:val="20"/>
            <w:highlight w:val="white"/>
          </w:rPr>
          <w:t xml:space="preserve"> it will then not respond again untill this is set to false by the board detecting that no button is pressed*/</w:t>
        </w:r>
      </w:ins>
    </w:p>
    <w:p w14:paraId="085C41F2" w14:textId="77777777" w:rsidR="003A2FEE" w:rsidRDefault="003A2FEE" w:rsidP="003A2FEE">
      <w:pPr>
        <w:autoSpaceDE w:val="0"/>
        <w:autoSpaceDN w:val="0"/>
        <w:adjustRightInd w:val="0"/>
        <w:spacing w:after="0" w:line="240" w:lineRule="auto"/>
        <w:rPr>
          <w:ins w:id="285" w:author="Michael Bell" w:date="2013-05-06T17:58:00Z"/>
          <w:rFonts w:ascii="Courier New" w:hAnsi="Courier New" w:cs="Courier New"/>
          <w:color w:val="000000"/>
          <w:sz w:val="20"/>
          <w:szCs w:val="20"/>
          <w:highlight w:val="white"/>
        </w:rPr>
      </w:pPr>
      <w:ins w:id="286" w:author="Michael Bell" w:date="2013-05-06T17:58:00Z">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ins>
    </w:p>
    <w:p w14:paraId="565AA938" w14:textId="77777777" w:rsidR="003A2FEE" w:rsidRDefault="003A2FEE" w:rsidP="003A2FEE">
      <w:pPr>
        <w:autoSpaceDE w:val="0"/>
        <w:autoSpaceDN w:val="0"/>
        <w:adjustRightInd w:val="0"/>
        <w:spacing w:after="0" w:line="240" w:lineRule="auto"/>
        <w:rPr>
          <w:ins w:id="287" w:author="Michael Bell" w:date="2013-05-06T17:58:00Z"/>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ins w:id="288" w:author="Michael Bell" w:date="2013-05-06T17:58:00Z"/>
          <w:rFonts w:ascii="Courier New" w:hAnsi="Courier New" w:cs="Courier New"/>
          <w:color w:val="008000"/>
          <w:sz w:val="20"/>
          <w:szCs w:val="20"/>
          <w:highlight w:val="white"/>
        </w:rPr>
      </w:pPr>
      <w:ins w:id="289" w:author="Michael Bell" w:date="2013-05-06T17:58:00Z">
        <w:r>
          <w:rPr>
            <w:rFonts w:ascii="Courier New" w:hAnsi="Courier New" w:cs="Courier New"/>
            <w:color w:val="008000"/>
            <w:sz w:val="20"/>
            <w:szCs w:val="20"/>
            <w:highlight w:val="white"/>
          </w:rPr>
          <w:t>//last menu move</w:t>
        </w:r>
      </w:ins>
    </w:p>
    <w:p w14:paraId="6D93E0FE" w14:textId="77777777" w:rsidR="003A2FEE" w:rsidRDefault="003A2FEE" w:rsidP="003A2FEE">
      <w:pPr>
        <w:autoSpaceDE w:val="0"/>
        <w:autoSpaceDN w:val="0"/>
        <w:adjustRightInd w:val="0"/>
        <w:spacing w:after="0" w:line="240" w:lineRule="auto"/>
        <w:rPr>
          <w:ins w:id="290" w:author="Michael Bell" w:date="2013-05-06T17:58:00Z"/>
          <w:rFonts w:ascii="Courier New" w:hAnsi="Courier New" w:cs="Courier New"/>
          <w:color w:val="000000"/>
          <w:sz w:val="20"/>
          <w:szCs w:val="20"/>
          <w:highlight w:val="white"/>
        </w:rPr>
      </w:pPr>
      <w:ins w:id="291"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ins>
    </w:p>
    <w:p w14:paraId="5D2B59FF" w14:textId="77777777" w:rsidR="003A2FEE" w:rsidRDefault="003A2FEE" w:rsidP="003A2FEE">
      <w:pPr>
        <w:autoSpaceDE w:val="0"/>
        <w:autoSpaceDN w:val="0"/>
        <w:adjustRightInd w:val="0"/>
        <w:spacing w:after="0" w:line="240" w:lineRule="auto"/>
        <w:rPr>
          <w:ins w:id="292" w:author="Michael Bell" w:date="2013-05-06T17:58:00Z"/>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ins w:id="293" w:author="Michael Bell" w:date="2013-05-06T17:58:00Z"/>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ins w:id="294" w:author="Michael Bell" w:date="2013-05-06T17:58:00Z"/>
          <w:rFonts w:ascii="Courier New" w:hAnsi="Courier New" w:cs="Courier New"/>
          <w:color w:val="000000"/>
          <w:sz w:val="20"/>
          <w:szCs w:val="20"/>
          <w:highlight w:val="white"/>
        </w:rPr>
      </w:pPr>
      <w:ins w:id="295"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ins>
    </w:p>
    <w:p w14:paraId="154C2B0C" w14:textId="77777777" w:rsidR="003A2FEE" w:rsidRDefault="003A2FEE" w:rsidP="003A2FEE">
      <w:pPr>
        <w:autoSpaceDE w:val="0"/>
        <w:autoSpaceDN w:val="0"/>
        <w:adjustRightInd w:val="0"/>
        <w:spacing w:after="0" w:line="240" w:lineRule="auto"/>
        <w:rPr>
          <w:ins w:id="296" w:author="Michael Bell" w:date="2013-05-06T17:58:00Z"/>
          <w:rFonts w:ascii="Courier New" w:hAnsi="Courier New" w:cs="Courier New"/>
          <w:color w:val="000000"/>
          <w:sz w:val="20"/>
          <w:szCs w:val="20"/>
          <w:highlight w:val="white"/>
        </w:rPr>
      </w:pPr>
      <w:ins w:id="297" w:author="Michael Bell" w:date="2013-05-06T17:58:00Z">
        <w:r>
          <w:rPr>
            <w:rFonts w:ascii="Courier New" w:hAnsi="Courier New" w:cs="Courier New"/>
            <w:b/>
            <w:bCs/>
            <w:color w:val="000080"/>
            <w:sz w:val="20"/>
            <w:szCs w:val="20"/>
            <w:highlight w:val="white"/>
          </w:rPr>
          <w:t>{</w:t>
        </w:r>
      </w:ins>
    </w:p>
    <w:p w14:paraId="261C25CE" w14:textId="77777777" w:rsidR="003A2FEE" w:rsidRDefault="003A2FEE" w:rsidP="003A2FEE">
      <w:pPr>
        <w:autoSpaceDE w:val="0"/>
        <w:autoSpaceDN w:val="0"/>
        <w:adjustRightInd w:val="0"/>
        <w:spacing w:after="0" w:line="240" w:lineRule="auto"/>
        <w:rPr>
          <w:ins w:id="298" w:author="Michael Bell" w:date="2013-05-06T17:58:00Z"/>
          <w:rFonts w:ascii="Courier New" w:hAnsi="Courier New" w:cs="Courier New"/>
          <w:color w:val="000000"/>
          <w:sz w:val="20"/>
          <w:szCs w:val="20"/>
          <w:highlight w:val="white"/>
        </w:rPr>
      </w:pPr>
      <w:ins w:id="299" w:author="Michael Bell" w:date="2013-05-06T17:58:00Z">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20E31D64" w14:textId="77777777" w:rsidR="003A2FEE" w:rsidRDefault="003A2FEE" w:rsidP="003A2FEE">
      <w:pPr>
        <w:autoSpaceDE w:val="0"/>
        <w:autoSpaceDN w:val="0"/>
        <w:adjustRightInd w:val="0"/>
        <w:spacing w:after="0" w:line="240" w:lineRule="auto"/>
        <w:rPr>
          <w:ins w:id="300" w:author="Michael Bell" w:date="2013-05-06T17:58:00Z"/>
          <w:rFonts w:ascii="Courier New" w:hAnsi="Courier New" w:cs="Courier New"/>
          <w:color w:val="000000"/>
          <w:sz w:val="20"/>
          <w:szCs w:val="20"/>
          <w:highlight w:val="white"/>
        </w:rPr>
      </w:pPr>
      <w:ins w:id="301" w:author="Michael Bell" w:date="2013-05-06T17:58:00Z">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43EB38BB" w14:textId="77777777" w:rsidR="003A2FEE" w:rsidRDefault="003A2FEE" w:rsidP="003A2FEE">
      <w:pPr>
        <w:autoSpaceDE w:val="0"/>
        <w:autoSpaceDN w:val="0"/>
        <w:adjustRightInd w:val="0"/>
        <w:spacing w:after="0" w:line="240" w:lineRule="auto"/>
        <w:rPr>
          <w:ins w:id="302" w:author="Michael Bell" w:date="2013-05-06T17:58:00Z"/>
          <w:rFonts w:ascii="Courier New" w:hAnsi="Courier New" w:cs="Courier New"/>
          <w:color w:val="000000"/>
          <w:sz w:val="20"/>
          <w:szCs w:val="20"/>
          <w:highlight w:val="white"/>
        </w:rPr>
      </w:pPr>
      <w:ins w:id="303" w:author="Michael Bell" w:date="2013-05-06T17:58:00Z">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31EC28A3" w14:textId="77777777" w:rsidR="003A2FEE" w:rsidRDefault="003A2FEE" w:rsidP="003A2FEE">
      <w:pPr>
        <w:autoSpaceDE w:val="0"/>
        <w:autoSpaceDN w:val="0"/>
        <w:adjustRightInd w:val="0"/>
        <w:spacing w:after="0" w:line="240" w:lineRule="auto"/>
        <w:rPr>
          <w:ins w:id="304" w:author="Michael Bell" w:date="2013-05-06T17:58:00Z"/>
          <w:rFonts w:ascii="Courier New" w:hAnsi="Courier New" w:cs="Courier New"/>
          <w:color w:val="000000"/>
          <w:sz w:val="20"/>
          <w:szCs w:val="20"/>
          <w:highlight w:val="white"/>
        </w:rPr>
      </w:pPr>
      <w:ins w:id="305" w:author="Michael Bell" w:date="2013-05-06T17:58:00Z">
        <w:r>
          <w:rPr>
            <w:rFonts w:ascii="Courier New" w:hAnsi="Courier New" w:cs="Courier New"/>
            <w:b/>
            <w:bCs/>
            <w:color w:val="000080"/>
            <w:sz w:val="20"/>
            <w:szCs w:val="20"/>
            <w:highlight w:val="white"/>
          </w:rPr>
          <w:t>}</w:t>
        </w:r>
      </w:ins>
    </w:p>
    <w:p w14:paraId="4BDFD2BA" w14:textId="77777777" w:rsidR="003A2FEE" w:rsidRDefault="003A2FEE" w:rsidP="003A2FEE">
      <w:pPr>
        <w:autoSpaceDE w:val="0"/>
        <w:autoSpaceDN w:val="0"/>
        <w:adjustRightInd w:val="0"/>
        <w:spacing w:after="0" w:line="240" w:lineRule="auto"/>
        <w:rPr>
          <w:ins w:id="306" w:author="Michael Bell" w:date="2013-05-06T17:58:00Z"/>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ins w:id="307" w:author="Michael Bell" w:date="2013-05-06T17:58:00Z"/>
          <w:rFonts w:ascii="Courier New" w:hAnsi="Courier New" w:cs="Courier New"/>
          <w:color w:val="000000"/>
          <w:sz w:val="20"/>
          <w:szCs w:val="20"/>
          <w:highlight w:val="white"/>
        </w:rPr>
      </w:pPr>
      <w:ins w:id="308"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ins>
    </w:p>
    <w:p w14:paraId="0157B983" w14:textId="77777777" w:rsidR="003A2FEE" w:rsidRDefault="003A2FEE" w:rsidP="003A2FEE">
      <w:pPr>
        <w:autoSpaceDE w:val="0"/>
        <w:autoSpaceDN w:val="0"/>
        <w:adjustRightInd w:val="0"/>
        <w:spacing w:after="0" w:line="240" w:lineRule="auto"/>
        <w:rPr>
          <w:ins w:id="309" w:author="Michael Bell" w:date="2013-05-06T17:58:00Z"/>
          <w:rFonts w:ascii="Courier New" w:hAnsi="Courier New" w:cs="Courier New"/>
          <w:color w:val="000000"/>
          <w:sz w:val="20"/>
          <w:szCs w:val="20"/>
          <w:highlight w:val="white"/>
        </w:rPr>
      </w:pPr>
      <w:ins w:id="310" w:author="Michael Bell" w:date="2013-05-06T17:58:00Z">
        <w:r>
          <w:rPr>
            <w:rFonts w:ascii="Courier New" w:hAnsi="Courier New" w:cs="Courier New"/>
            <w:b/>
            <w:bCs/>
            <w:color w:val="000080"/>
            <w:sz w:val="20"/>
            <w:szCs w:val="20"/>
            <w:highlight w:val="white"/>
          </w:rPr>
          <w:t>{</w:t>
        </w:r>
      </w:ins>
    </w:p>
    <w:p w14:paraId="1D7490D0" w14:textId="77777777" w:rsidR="003A2FEE" w:rsidRDefault="003A2FEE" w:rsidP="003A2FEE">
      <w:pPr>
        <w:autoSpaceDE w:val="0"/>
        <w:autoSpaceDN w:val="0"/>
        <w:adjustRightInd w:val="0"/>
        <w:spacing w:after="0" w:line="240" w:lineRule="auto"/>
        <w:rPr>
          <w:ins w:id="311" w:author="Michael Bell" w:date="2013-05-06T17:58:00Z"/>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ins w:id="312" w:author="Michael Bell" w:date="2013-05-06T17:58:00Z"/>
          <w:rFonts w:ascii="Courier New" w:hAnsi="Courier New" w:cs="Courier New"/>
          <w:color w:val="008000"/>
          <w:sz w:val="20"/>
          <w:szCs w:val="20"/>
          <w:highlight w:val="white"/>
        </w:rPr>
      </w:pPr>
      <w:ins w:id="31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ins>
    </w:p>
    <w:p w14:paraId="1CB3C6E3" w14:textId="77777777" w:rsidR="003A2FEE" w:rsidRDefault="003A2FEE" w:rsidP="003A2FEE">
      <w:pPr>
        <w:autoSpaceDE w:val="0"/>
        <w:autoSpaceDN w:val="0"/>
        <w:adjustRightInd w:val="0"/>
        <w:spacing w:after="0" w:line="240" w:lineRule="auto"/>
        <w:rPr>
          <w:ins w:id="314" w:author="Michael Bell" w:date="2013-05-06T17:58:00Z"/>
          <w:rFonts w:ascii="Courier New" w:hAnsi="Courier New" w:cs="Courier New"/>
          <w:color w:val="008000"/>
          <w:sz w:val="20"/>
          <w:szCs w:val="20"/>
          <w:highlight w:val="white"/>
        </w:rPr>
      </w:pPr>
      <w:ins w:id="315" w:author="Michael Bell" w:date="2013-05-06T17:58:00Z">
        <w:r>
          <w:rPr>
            <w:rFonts w:ascii="Courier New" w:hAnsi="Courier New" w:cs="Courier New"/>
            <w:color w:val="008000"/>
            <w:sz w:val="20"/>
            <w:szCs w:val="20"/>
            <w:highlight w:val="white"/>
          </w:rPr>
          <w:t xml:space="preserve">   </w:t>
        </w:r>
      </w:ins>
    </w:p>
    <w:p w14:paraId="37E1A455" w14:textId="77777777" w:rsidR="003A2FEE" w:rsidRDefault="003A2FEE" w:rsidP="003A2FEE">
      <w:pPr>
        <w:autoSpaceDE w:val="0"/>
        <w:autoSpaceDN w:val="0"/>
        <w:adjustRightInd w:val="0"/>
        <w:spacing w:after="0" w:line="240" w:lineRule="auto"/>
        <w:rPr>
          <w:ins w:id="316" w:author="Michael Bell" w:date="2013-05-06T17:58:00Z"/>
          <w:rFonts w:ascii="Courier New" w:hAnsi="Courier New" w:cs="Courier New"/>
          <w:color w:val="008000"/>
          <w:sz w:val="20"/>
          <w:szCs w:val="20"/>
          <w:highlight w:val="white"/>
        </w:rPr>
      </w:pPr>
      <w:ins w:id="317" w:author="Michael Bell" w:date="2013-05-06T17:58:00Z">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ins>
    </w:p>
    <w:p w14:paraId="666A1300" w14:textId="77777777" w:rsidR="003A2FEE" w:rsidRDefault="003A2FEE" w:rsidP="003A2FEE">
      <w:pPr>
        <w:autoSpaceDE w:val="0"/>
        <w:autoSpaceDN w:val="0"/>
        <w:adjustRightInd w:val="0"/>
        <w:spacing w:after="0" w:line="240" w:lineRule="auto"/>
        <w:rPr>
          <w:ins w:id="318" w:author="Michael Bell" w:date="2013-05-06T17:58:00Z"/>
          <w:rFonts w:ascii="Courier New" w:hAnsi="Courier New" w:cs="Courier New"/>
          <w:color w:val="008000"/>
          <w:sz w:val="20"/>
          <w:szCs w:val="20"/>
          <w:highlight w:val="white"/>
        </w:rPr>
      </w:pPr>
      <w:ins w:id="319" w:author="Michael Bell" w:date="2013-05-06T17:58:00Z">
        <w:r>
          <w:rPr>
            <w:rFonts w:ascii="Courier New" w:hAnsi="Courier New" w:cs="Courier New"/>
            <w:color w:val="008000"/>
            <w:sz w:val="20"/>
            <w:szCs w:val="20"/>
            <w:highlight w:val="white"/>
          </w:rPr>
          <w:t xml:space="preserve">   </w:t>
        </w:r>
      </w:ins>
    </w:p>
    <w:p w14:paraId="0E67DF7D" w14:textId="77777777" w:rsidR="003A2FEE" w:rsidRDefault="003A2FEE" w:rsidP="003A2FEE">
      <w:pPr>
        <w:autoSpaceDE w:val="0"/>
        <w:autoSpaceDN w:val="0"/>
        <w:adjustRightInd w:val="0"/>
        <w:spacing w:after="0" w:line="240" w:lineRule="auto"/>
        <w:rPr>
          <w:ins w:id="320" w:author="Michael Bell" w:date="2013-05-06T17:58:00Z"/>
          <w:rFonts w:ascii="Courier New" w:hAnsi="Courier New" w:cs="Courier New"/>
          <w:color w:val="008000"/>
          <w:sz w:val="20"/>
          <w:szCs w:val="20"/>
          <w:highlight w:val="white"/>
        </w:rPr>
      </w:pPr>
      <w:ins w:id="321" w:author="Michael Bell" w:date="2013-05-06T17:58:00Z">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ins>
    </w:p>
    <w:p w14:paraId="41F574E2" w14:textId="77777777" w:rsidR="003A2FEE" w:rsidRDefault="003A2FEE" w:rsidP="003A2FEE">
      <w:pPr>
        <w:autoSpaceDE w:val="0"/>
        <w:autoSpaceDN w:val="0"/>
        <w:adjustRightInd w:val="0"/>
        <w:spacing w:after="0" w:line="240" w:lineRule="auto"/>
        <w:rPr>
          <w:ins w:id="322" w:author="Michael Bell" w:date="2013-05-06T17:58:00Z"/>
          <w:rFonts w:ascii="Courier New" w:hAnsi="Courier New" w:cs="Courier New"/>
          <w:color w:val="008000"/>
          <w:sz w:val="20"/>
          <w:szCs w:val="20"/>
          <w:highlight w:val="white"/>
        </w:rPr>
      </w:pPr>
      <w:ins w:id="323" w:author="Michael Bell" w:date="2013-05-06T17:58:00Z">
        <w:r>
          <w:rPr>
            <w:rFonts w:ascii="Courier New" w:hAnsi="Courier New" w:cs="Courier New"/>
            <w:color w:val="008000"/>
            <w:sz w:val="20"/>
            <w:szCs w:val="20"/>
            <w:highlight w:val="white"/>
          </w:rPr>
          <w:t xml:space="preserve">   </w:t>
        </w:r>
      </w:ins>
    </w:p>
    <w:p w14:paraId="0091DDF8" w14:textId="77777777" w:rsidR="003A2FEE" w:rsidRDefault="003A2FEE" w:rsidP="003A2FEE">
      <w:pPr>
        <w:autoSpaceDE w:val="0"/>
        <w:autoSpaceDN w:val="0"/>
        <w:adjustRightInd w:val="0"/>
        <w:spacing w:after="0" w:line="240" w:lineRule="auto"/>
        <w:rPr>
          <w:ins w:id="324" w:author="Michael Bell" w:date="2013-05-06T17:58:00Z"/>
          <w:rFonts w:ascii="Courier New" w:hAnsi="Courier New" w:cs="Courier New"/>
          <w:color w:val="008000"/>
          <w:sz w:val="20"/>
          <w:szCs w:val="20"/>
          <w:highlight w:val="white"/>
        </w:rPr>
      </w:pPr>
      <w:ins w:id="325" w:author="Michael Bell" w:date="2013-05-06T17:58:00Z">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ins>
    </w:p>
    <w:p w14:paraId="76FD1ABA" w14:textId="77777777" w:rsidR="003A2FEE" w:rsidRDefault="003A2FEE" w:rsidP="003A2FEE">
      <w:pPr>
        <w:autoSpaceDE w:val="0"/>
        <w:autoSpaceDN w:val="0"/>
        <w:adjustRightInd w:val="0"/>
        <w:spacing w:after="0" w:line="240" w:lineRule="auto"/>
        <w:rPr>
          <w:ins w:id="326" w:author="Michael Bell" w:date="2013-05-06T17:58:00Z"/>
          <w:rFonts w:ascii="Courier New" w:hAnsi="Courier New" w:cs="Courier New"/>
          <w:color w:val="008000"/>
          <w:sz w:val="20"/>
          <w:szCs w:val="20"/>
          <w:highlight w:val="white"/>
        </w:rPr>
      </w:pPr>
      <w:ins w:id="327" w:author="Michael Bell" w:date="2013-05-06T17:58:00Z">
        <w:r>
          <w:rPr>
            <w:rFonts w:ascii="Courier New" w:hAnsi="Courier New" w:cs="Courier New"/>
            <w:color w:val="008000"/>
            <w:sz w:val="20"/>
            <w:szCs w:val="20"/>
            <w:highlight w:val="white"/>
          </w:rPr>
          <w:t xml:space="preserve">   </w:t>
        </w:r>
      </w:ins>
    </w:p>
    <w:p w14:paraId="66F75525" w14:textId="77777777" w:rsidR="003A2FEE" w:rsidRDefault="003A2FEE" w:rsidP="003A2FEE">
      <w:pPr>
        <w:autoSpaceDE w:val="0"/>
        <w:autoSpaceDN w:val="0"/>
        <w:adjustRightInd w:val="0"/>
        <w:spacing w:after="0" w:line="240" w:lineRule="auto"/>
        <w:rPr>
          <w:ins w:id="328" w:author="Michael Bell" w:date="2013-05-06T17:58:00Z"/>
          <w:rFonts w:ascii="Courier New" w:hAnsi="Courier New" w:cs="Courier New"/>
          <w:color w:val="000000"/>
          <w:sz w:val="20"/>
          <w:szCs w:val="20"/>
          <w:highlight w:val="white"/>
        </w:rPr>
      </w:pPr>
      <w:ins w:id="329" w:author="Michael Bell" w:date="2013-05-06T17:58:00Z">
        <w:r>
          <w:rPr>
            <w:rFonts w:ascii="Courier New" w:hAnsi="Courier New" w:cs="Courier New"/>
            <w:color w:val="008000"/>
            <w:sz w:val="20"/>
            <w:szCs w:val="20"/>
            <w:highlight w:val="white"/>
          </w:rPr>
          <w:t xml:space="preserve">   these three are repeated endlessly untill power off */</w:t>
        </w:r>
      </w:ins>
    </w:p>
    <w:p w14:paraId="398A5052" w14:textId="77777777" w:rsidR="003A2FEE" w:rsidRDefault="003A2FEE" w:rsidP="003A2FEE">
      <w:pPr>
        <w:autoSpaceDE w:val="0"/>
        <w:autoSpaceDN w:val="0"/>
        <w:adjustRightInd w:val="0"/>
        <w:spacing w:after="0" w:line="240" w:lineRule="auto"/>
        <w:rPr>
          <w:ins w:id="330" w:author="Michael Bell" w:date="2013-05-06T17:58:00Z"/>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ins w:id="331" w:author="Michael Bell" w:date="2013-05-06T17:58:00Z"/>
          <w:rFonts w:ascii="Courier New" w:hAnsi="Courier New" w:cs="Courier New"/>
          <w:color w:val="008000"/>
          <w:sz w:val="20"/>
          <w:szCs w:val="20"/>
          <w:highlight w:val="white"/>
        </w:rPr>
      </w:pPr>
      <w:ins w:id="33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ins>
    </w:p>
    <w:p w14:paraId="29DC50C1" w14:textId="77777777" w:rsidR="003A2FEE" w:rsidRDefault="003A2FEE" w:rsidP="003A2FEE">
      <w:pPr>
        <w:autoSpaceDE w:val="0"/>
        <w:autoSpaceDN w:val="0"/>
        <w:adjustRightInd w:val="0"/>
        <w:spacing w:after="0" w:line="240" w:lineRule="auto"/>
        <w:rPr>
          <w:ins w:id="333" w:author="Michael Bell" w:date="2013-05-06T17:58:00Z"/>
          <w:rFonts w:ascii="Courier New" w:hAnsi="Courier New" w:cs="Courier New"/>
          <w:color w:val="008000"/>
          <w:sz w:val="20"/>
          <w:szCs w:val="20"/>
          <w:highlight w:val="white"/>
        </w:rPr>
      </w:pPr>
      <w:ins w:id="33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ins>
    </w:p>
    <w:p w14:paraId="0412D62E" w14:textId="77777777" w:rsidR="003A2FEE" w:rsidRDefault="003A2FEE" w:rsidP="003A2FEE">
      <w:pPr>
        <w:autoSpaceDE w:val="0"/>
        <w:autoSpaceDN w:val="0"/>
        <w:adjustRightInd w:val="0"/>
        <w:spacing w:after="0" w:line="240" w:lineRule="auto"/>
        <w:rPr>
          <w:ins w:id="335" w:author="Michael Bell" w:date="2013-05-06T17:58:00Z"/>
          <w:rFonts w:ascii="Courier New" w:hAnsi="Courier New" w:cs="Courier New"/>
          <w:color w:val="000000"/>
          <w:sz w:val="20"/>
          <w:szCs w:val="20"/>
          <w:highlight w:val="white"/>
        </w:rPr>
      </w:pPr>
      <w:ins w:id="33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61AF62EC" w14:textId="77777777" w:rsidR="003A2FEE" w:rsidRDefault="003A2FEE" w:rsidP="003A2FEE">
      <w:pPr>
        <w:autoSpaceDE w:val="0"/>
        <w:autoSpaceDN w:val="0"/>
        <w:adjustRightInd w:val="0"/>
        <w:spacing w:after="0" w:line="240" w:lineRule="auto"/>
        <w:rPr>
          <w:ins w:id="337" w:author="Michael Bell" w:date="2013-05-06T17:58:00Z"/>
          <w:rFonts w:ascii="Courier New" w:hAnsi="Courier New" w:cs="Courier New"/>
          <w:color w:val="000000"/>
          <w:sz w:val="20"/>
          <w:szCs w:val="20"/>
          <w:highlight w:val="white"/>
        </w:rPr>
      </w:pPr>
      <w:ins w:id="33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72EB20" w14:textId="77777777" w:rsidR="003A2FEE" w:rsidRDefault="003A2FEE" w:rsidP="003A2FEE">
      <w:pPr>
        <w:autoSpaceDE w:val="0"/>
        <w:autoSpaceDN w:val="0"/>
        <w:adjustRightInd w:val="0"/>
        <w:spacing w:after="0" w:line="240" w:lineRule="auto"/>
        <w:rPr>
          <w:ins w:id="339" w:author="Michael Bell" w:date="2013-05-06T17:58:00Z"/>
          <w:rFonts w:ascii="Courier New" w:hAnsi="Courier New" w:cs="Courier New"/>
          <w:color w:val="000000"/>
          <w:sz w:val="20"/>
          <w:szCs w:val="20"/>
          <w:highlight w:val="white"/>
        </w:rPr>
      </w:pPr>
      <w:ins w:id="340"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73B2F9F9" w14:textId="77777777" w:rsidR="003A2FEE" w:rsidRDefault="003A2FEE" w:rsidP="003A2FEE">
      <w:pPr>
        <w:autoSpaceDE w:val="0"/>
        <w:autoSpaceDN w:val="0"/>
        <w:adjustRightInd w:val="0"/>
        <w:spacing w:after="0" w:line="240" w:lineRule="auto"/>
        <w:rPr>
          <w:ins w:id="341" w:author="Michael Bell" w:date="2013-05-06T17:58:00Z"/>
          <w:rFonts w:ascii="Courier New" w:hAnsi="Courier New" w:cs="Courier New"/>
          <w:color w:val="008000"/>
          <w:sz w:val="20"/>
          <w:szCs w:val="20"/>
          <w:highlight w:val="white"/>
        </w:rPr>
      </w:pPr>
      <w:ins w:id="34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ins>
    </w:p>
    <w:p w14:paraId="342CAD02" w14:textId="77777777" w:rsidR="003A2FEE" w:rsidRDefault="003A2FEE" w:rsidP="003A2FEE">
      <w:pPr>
        <w:autoSpaceDE w:val="0"/>
        <w:autoSpaceDN w:val="0"/>
        <w:adjustRightInd w:val="0"/>
        <w:spacing w:after="0" w:line="240" w:lineRule="auto"/>
        <w:rPr>
          <w:ins w:id="343" w:author="Michael Bell" w:date="2013-05-06T17:58:00Z"/>
          <w:rFonts w:ascii="Courier New" w:hAnsi="Courier New" w:cs="Courier New"/>
          <w:color w:val="000000"/>
          <w:sz w:val="20"/>
          <w:szCs w:val="20"/>
          <w:highlight w:val="white"/>
        </w:rPr>
      </w:pPr>
      <w:ins w:id="344"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F600C4" w14:textId="77777777" w:rsidR="003A2FEE" w:rsidRDefault="003A2FEE" w:rsidP="003A2FEE">
      <w:pPr>
        <w:autoSpaceDE w:val="0"/>
        <w:autoSpaceDN w:val="0"/>
        <w:adjustRightInd w:val="0"/>
        <w:spacing w:after="0" w:line="240" w:lineRule="auto"/>
        <w:rPr>
          <w:ins w:id="345" w:author="Michael Bell" w:date="2013-05-06T17:58:00Z"/>
          <w:rFonts w:ascii="Courier New" w:hAnsi="Courier New" w:cs="Courier New"/>
          <w:color w:val="000000"/>
          <w:sz w:val="20"/>
          <w:szCs w:val="20"/>
          <w:highlight w:val="white"/>
        </w:rPr>
      </w:pPr>
      <w:ins w:id="346"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68882D47" w14:textId="77777777" w:rsidR="003A2FEE" w:rsidRDefault="003A2FEE" w:rsidP="003A2FEE">
      <w:pPr>
        <w:autoSpaceDE w:val="0"/>
        <w:autoSpaceDN w:val="0"/>
        <w:adjustRightInd w:val="0"/>
        <w:spacing w:after="0" w:line="240" w:lineRule="auto"/>
        <w:rPr>
          <w:ins w:id="347" w:author="Michael Bell" w:date="2013-05-06T17:58:00Z"/>
          <w:rFonts w:ascii="Courier New" w:hAnsi="Courier New" w:cs="Courier New"/>
          <w:color w:val="000000"/>
          <w:sz w:val="20"/>
          <w:szCs w:val="20"/>
          <w:highlight w:val="white"/>
        </w:rPr>
      </w:pPr>
      <w:ins w:id="348"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4B3DE0F9" w14:textId="77777777" w:rsidR="003A2FEE" w:rsidRDefault="003A2FEE" w:rsidP="003A2FEE">
      <w:pPr>
        <w:autoSpaceDE w:val="0"/>
        <w:autoSpaceDN w:val="0"/>
        <w:adjustRightInd w:val="0"/>
        <w:spacing w:after="0" w:line="240" w:lineRule="auto"/>
        <w:rPr>
          <w:ins w:id="349" w:author="Michael Bell" w:date="2013-05-06T17:58:00Z"/>
          <w:rFonts w:ascii="Courier New" w:hAnsi="Courier New" w:cs="Courier New"/>
          <w:color w:val="008000"/>
          <w:sz w:val="20"/>
          <w:szCs w:val="20"/>
          <w:highlight w:val="white"/>
        </w:rPr>
      </w:pPr>
      <w:ins w:id="350"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ins>
    </w:p>
    <w:p w14:paraId="1FEC84AE" w14:textId="77777777" w:rsidR="003A2FEE" w:rsidRDefault="003A2FEE" w:rsidP="003A2FEE">
      <w:pPr>
        <w:autoSpaceDE w:val="0"/>
        <w:autoSpaceDN w:val="0"/>
        <w:adjustRightInd w:val="0"/>
        <w:spacing w:after="0" w:line="240" w:lineRule="auto"/>
        <w:rPr>
          <w:ins w:id="351" w:author="Michael Bell" w:date="2013-05-06T17:58:00Z"/>
          <w:rFonts w:ascii="Courier New" w:hAnsi="Courier New" w:cs="Courier New"/>
          <w:color w:val="000000"/>
          <w:sz w:val="20"/>
          <w:szCs w:val="20"/>
          <w:highlight w:val="white"/>
        </w:rPr>
      </w:pPr>
      <w:ins w:id="352"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AAC0FB" w14:textId="77777777" w:rsidR="003A2FEE" w:rsidRDefault="003A2FEE" w:rsidP="003A2FEE">
      <w:pPr>
        <w:autoSpaceDE w:val="0"/>
        <w:autoSpaceDN w:val="0"/>
        <w:adjustRightInd w:val="0"/>
        <w:spacing w:after="0" w:line="240" w:lineRule="auto"/>
        <w:rPr>
          <w:ins w:id="353" w:author="Michael Bell" w:date="2013-05-06T17:58:00Z"/>
          <w:rFonts w:ascii="Courier New" w:hAnsi="Courier New" w:cs="Courier New"/>
          <w:color w:val="000000"/>
          <w:sz w:val="20"/>
          <w:szCs w:val="20"/>
          <w:highlight w:val="white"/>
        </w:rPr>
      </w:pPr>
      <w:ins w:id="354"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4BA38BE" w14:textId="77777777" w:rsidR="003A2FEE" w:rsidRDefault="003A2FEE" w:rsidP="003A2FEE">
      <w:pPr>
        <w:autoSpaceDE w:val="0"/>
        <w:autoSpaceDN w:val="0"/>
        <w:adjustRightInd w:val="0"/>
        <w:spacing w:after="0" w:line="240" w:lineRule="auto"/>
        <w:rPr>
          <w:ins w:id="355" w:author="Michael Bell" w:date="2013-05-06T17:58:00Z"/>
          <w:rFonts w:ascii="Courier New" w:hAnsi="Courier New" w:cs="Courier New"/>
          <w:color w:val="000000"/>
          <w:sz w:val="20"/>
          <w:szCs w:val="20"/>
          <w:highlight w:val="white"/>
        </w:rPr>
      </w:pPr>
      <w:ins w:id="35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1FCFE0" w14:textId="77777777" w:rsidR="003A2FEE" w:rsidRDefault="003A2FEE" w:rsidP="003A2FEE">
      <w:pPr>
        <w:autoSpaceDE w:val="0"/>
        <w:autoSpaceDN w:val="0"/>
        <w:adjustRightInd w:val="0"/>
        <w:spacing w:after="0" w:line="240" w:lineRule="auto"/>
        <w:rPr>
          <w:ins w:id="357" w:author="Michael Bell" w:date="2013-05-06T17:58:00Z"/>
          <w:rFonts w:ascii="Courier New" w:hAnsi="Courier New" w:cs="Courier New"/>
          <w:color w:val="008000"/>
          <w:sz w:val="20"/>
          <w:szCs w:val="20"/>
          <w:highlight w:val="white"/>
        </w:rPr>
      </w:pPr>
      <w:ins w:id="358"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ins>
    </w:p>
    <w:p w14:paraId="7A76B211" w14:textId="77777777" w:rsidR="003A2FEE" w:rsidRDefault="003A2FEE" w:rsidP="003A2FEE">
      <w:pPr>
        <w:autoSpaceDE w:val="0"/>
        <w:autoSpaceDN w:val="0"/>
        <w:adjustRightInd w:val="0"/>
        <w:spacing w:after="0" w:line="240" w:lineRule="auto"/>
        <w:rPr>
          <w:ins w:id="359" w:author="Michael Bell" w:date="2013-05-06T17:58:00Z"/>
          <w:rFonts w:ascii="Courier New" w:hAnsi="Courier New" w:cs="Courier New"/>
          <w:color w:val="008000"/>
          <w:sz w:val="20"/>
          <w:szCs w:val="20"/>
          <w:highlight w:val="white"/>
        </w:rPr>
      </w:pPr>
      <w:ins w:id="360" w:author="Michael Bell" w:date="2013-05-06T17:58:00Z">
        <w:r>
          <w:rPr>
            <w:rFonts w:ascii="Courier New" w:hAnsi="Courier New" w:cs="Courier New"/>
            <w:color w:val="008000"/>
            <w:sz w:val="20"/>
            <w:szCs w:val="20"/>
            <w:highlight w:val="white"/>
          </w:rPr>
          <w:lastRenderedPageBreak/>
          <w:t xml:space="preserve">       are pressed, and sets the value of buttonOut to match. in step two this value is used to query the menu structure array</w:t>
        </w:r>
      </w:ins>
    </w:p>
    <w:p w14:paraId="369A3362" w14:textId="77777777" w:rsidR="003A2FEE" w:rsidRDefault="003A2FEE" w:rsidP="003A2FEE">
      <w:pPr>
        <w:autoSpaceDE w:val="0"/>
        <w:autoSpaceDN w:val="0"/>
        <w:adjustRightInd w:val="0"/>
        <w:spacing w:after="0" w:line="240" w:lineRule="auto"/>
        <w:rPr>
          <w:ins w:id="361" w:author="Michael Bell" w:date="2013-05-06T17:58:00Z"/>
          <w:rFonts w:ascii="Courier New" w:hAnsi="Courier New" w:cs="Courier New"/>
          <w:color w:val="008000"/>
          <w:sz w:val="20"/>
          <w:szCs w:val="20"/>
          <w:highlight w:val="white"/>
        </w:rPr>
      </w:pPr>
      <w:ins w:id="362" w:author="Michael Bell" w:date="2013-05-06T17:58:00Z">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ins>
    </w:p>
    <w:p w14:paraId="54B1FE28" w14:textId="77777777" w:rsidR="003A2FEE" w:rsidRDefault="003A2FEE" w:rsidP="003A2FEE">
      <w:pPr>
        <w:autoSpaceDE w:val="0"/>
        <w:autoSpaceDN w:val="0"/>
        <w:adjustRightInd w:val="0"/>
        <w:spacing w:after="0" w:line="240" w:lineRule="auto"/>
        <w:rPr>
          <w:ins w:id="363" w:author="Michael Bell" w:date="2013-05-06T17:58:00Z"/>
          <w:rFonts w:ascii="Courier New" w:hAnsi="Courier New" w:cs="Courier New"/>
          <w:color w:val="000000"/>
          <w:sz w:val="20"/>
          <w:szCs w:val="20"/>
          <w:highlight w:val="white"/>
        </w:rPr>
      </w:pPr>
      <w:ins w:id="364" w:author="Michael Bell" w:date="2013-05-06T17:58:00Z">
        <w:r>
          <w:rPr>
            <w:rFonts w:ascii="Courier New" w:hAnsi="Courier New" w:cs="Courier New"/>
            <w:color w:val="008000"/>
            <w:sz w:val="20"/>
            <w:szCs w:val="20"/>
            <w:highlight w:val="white"/>
          </w:rPr>
          <w:t xml:space="preserve">       execute the instructions apropriate to the currently selected menu option*/</w:t>
        </w:r>
      </w:ins>
    </w:p>
    <w:p w14:paraId="4B703047" w14:textId="77777777" w:rsidR="003A2FEE" w:rsidRDefault="003A2FEE" w:rsidP="003A2FEE">
      <w:pPr>
        <w:autoSpaceDE w:val="0"/>
        <w:autoSpaceDN w:val="0"/>
        <w:adjustRightInd w:val="0"/>
        <w:spacing w:after="0" w:line="240" w:lineRule="auto"/>
        <w:rPr>
          <w:ins w:id="365" w:author="Michael Bell" w:date="2013-05-06T17:58:00Z"/>
          <w:rFonts w:ascii="Courier New" w:hAnsi="Courier New" w:cs="Courier New"/>
          <w:color w:val="000000"/>
          <w:sz w:val="20"/>
          <w:szCs w:val="20"/>
          <w:highlight w:val="white"/>
        </w:rPr>
      </w:pPr>
      <w:ins w:id="366" w:author="Michael Bell" w:date="2013-05-06T17:58:00Z">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29F8F547" w14:textId="77777777" w:rsidR="003A2FEE" w:rsidRDefault="003A2FEE" w:rsidP="003A2FEE">
      <w:pPr>
        <w:autoSpaceDE w:val="0"/>
        <w:autoSpaceDN w:val="0"/>
        <w:adjustRightInd w:val="0"/>
        <w:spacing w:after="0" w:line="240" w:lineRule="auto"/>
        <w:rPr>
          <w:ins w:id="367" w:author="Michael Bell" w:date="2013-05-06T17:58:00Z"/>
          <w:rFonts w:ascii="Courier New" w:hAnsi="Courier New" w:cs="Courier New"/>
          <w:color w:val="000000"/>
          <w:sz w:val="20"/>
          <w:szCs w:val="20"/>
          <w:highlight w:val="white"/>
        </w:rPr>
      </w:pPr>
      <w:ins w:id="368" w:author="Michael Bell" w:date="2013-05-06T17:58:00Z">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E66455" w14:textId="77777777" w:rsidR="003A2FEE" w:rsidRDefault="003A2FEE" w:rsidP="003A2FEE">
      <w:pPr>
        <w:autoSpaceDE w:val="0"/>
        <w:autoSpaceDN w:val="0"/>
        <w:adjustRightInd w:val="0"/>
        <w:spacing w:after="0" w:line="240" w:lineRule="auto"/>
        <w:rPr>
          <w:ins w:id="369" w:author="Michael Bell" w:date="2013-05-06T17:58:00Z"/>
          <w:rFonts w:ascii="Courier New" w:hAnsi="Courier New" w:cs="Courier New"/>
          <w:color w:val="000000"/>
          <w:sz w:val="20"/>
          <w:szCs w:val="20"/>
          <w:highlight w:val="white"/>
        </w:rPr>
      </w:pPr>
      <w:ins w:id="370" w:author="Michael Bell" w:date="2013-05-06T17:58:00Z">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77A3EBEA" w14:textId="77777777" w:rsidR="003A2FEE" w:rsidRDefault="003A2FEE" w:rsidP="003A2FEE">
      <w:pPr>
        <w:autoSpaceDE w:val="0"/>
        <w:autoSpaceDN w:val="0"/>
        <w:adjustRightInd w:val="0"/>
        <w:spacing w:after="0" w:line="240" w:lineRule="auto"/>
        <w:rPr>
          <w:ins w:id="371" w:author="Michael Bell" w:date="2013-05-06T17:58:00Z"/>
          <w:rFonts w:ascii="Courier New" w:hAnsi="Courier New" w:cs="Courier New"/>
          <w:color w:val="000000"/>
          <w:sz w:val="20"/>
          <w:szCs w:val="20"/>
          <w:highlight w:val="white"/>
        </w:rPr>
      </w:pPr>
      <w:ins w:id="372" w:author="Michael Bell" w:date="2013-05-06T17:58:00Z">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669E6472" w14:textId="77777777" w:rsidR="003A2FEE" w:rsidRDefault="003A2FEE" w:rsidP="003A2FEE">
      <w:pPr>
        <w:autoSpaceDE w:val="0"/>
        <w:autoSpaceDN w:val="0"/>
        <w:adjustRightInd w:val="0"/>
        <w:spacing w:after="0" w:line="240" w:lineRule="auto"/>
        <w:rPr>
          <w:ins w:id="373" w:author="Michael Bell" w:date="2013-05-06T17:58:00Z"/>
          <w:rFonts w:ascii="Courier New" w:hAnsi="Courier New" w:cs="Courier New"/>
          <w:color w:val="008000"/>
          <w:sz w:val="20"/>
          <w:szCs w:val="20"/>
          <w:highlight w:val="white"/>
        </w:rPr>
      </w:pPr>
      <w:ins w:id="37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ins>
    </w:p>
    <w:p w14:paraId="65804DBE" w14:textId="77777777" w:rsidR="003A2FEE" w:rsidRDefault="003A2FEE" w:rsidP="003A2FEE">
      <w:pPr>
        <w:autoSpaceDE w:val="0"/>
        <w:autoSpaceDN w:val="0"/>
        <w:adjustRightInd w:val="0"/>
        <w:spacing w:after="0" w:line="240" w:lineRule="auto"/>
        <w:rPr>
          <w:ins w:id="375" w:author="Michael Bell" w:date="2013-05-06T17:58:00Z"/>
          <w:rFonts w:ascii="Courier New" w:hAnsi="Courier New" w:cs="Courier New"/>
          <w:color w:val="000000"/>
          <w:sz w:val="20"/>
          <w:szCs w:val="20"/>
          <w:highlight w:val="white"/>
        </w:rPr>
      </w:pPr>
      <w:ins w:id="37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33542F" w14:textId="77777777" w:rsidR="003A2FEE" w:rsidRDefault="003A2FEE" w:rsidP="003A2FEE">
      <w:pPr>
        <w:autoSpaceDE w:val="0"/>
        <w:autoSpaceDN w:val="0"/>
        <w:adjustRightInd w:val="0"/>
        <w:spacing w:after="0" w:line="240" w:lineRule="auto"/>
        <w:rPr>
          <w:ins w:id="377" w:author="Michael Bell" w:date="2013-05-06T17:58:00Z"/>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ins w:id="378" w:author="Michael Bell" w:date="2013-05-06T17:58:00Z"/>
          <w:rFonts w:ascii="Courier New" w:hAnsi="Courier New" w:cs="Courier New"/>
          <w:color w:val="008000"/>
          <w:sz w:val="20"/>
          <w:szCs w:val="20"/>
          <w:highlight w:val="white"/>
        </w:rPr>
      </w:pPr>
      <w:ins w:id="379"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ins>
    </w:p>
    <w:p w14:paraId="4E883042" w14:textId="77777777" w:rsidR="003A2FEE" w:rsidRDefault="003A2FEE" w:rsidP="003A2FEE">
      <w:pPr>
        <w:autoSpaceDE w:val="0"/>
        <w:autoSpaceDN w:val="0"/>
        <w:adjustRightInd w:val="0"/>
        <w:spacing w:after="0" w:line="240" w:lineRule="auto"/>
        <w:rPr>
          <w:ins w:id="380" w:author="Michael Bell" w:date="2013-05-06T17:58:00Z"/>
          <w:rFonts w:ascii="Courier New" w:hAnsi="Courier New" w:cs="Courier New"/>
          <w:color w:val="008000"/>
          <w:sz w:val="20"/>
          <w:szCs w:val="20"/>
          <w:highlight w:val="white"/>
        </w:rPr>
      </w:pPr>
      <w:ins w:id="381"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ins>
    </w:p>
    <w:p w14:paraId="59B0256C" w14:textId="77777777" w:rsidR="003A2FEE" w:rsidRDefault="003A2FEE" w:rsidP="003A2FEE">
      <w:pPr>
        <w:autoSpaceDE w:val="0"/>
        <w:autoSpaceDN w:val="0"/>
        <w:adjustRightInd w:val="0"/>
        <w:spacing w:after="0" w:line="240" w:lineRule="auto"/>
        <w:rPr>
          <w:ins w:id="382" w:author="Michael Bell" w:date="2013-05-06T17:58:00Z"/>
          <w:rFonts w:ascii="Courier New" w:hAnsi="Courier New" w:cs="Courier New"/>
          <w:color w:val="008000"/>
          <w:sz w:val="20"/>
          <w:szCs w:val="20"/>
          <w:highlight w:val="white"/>
        </w:rPr>
      </w:pPr>
      <w:ins w:id="383" w:author="Michael Bell" w:date="2013-05-06T17:58:00Z">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ins>
    </w:p>
    <w:p w14:paraId="55988B15" w14:textId="77777777" w:rsidR="003A2FEE" w:rsidRDefault="003A2FEE" w:rsidP="003A2FEE">
      <w:pPr>
        <w:autoSpaceDE w:val="0"/>
        <w:autoSpaceDN w:val="0"/>
        <w:adjustRightInd w:val="0"/>
        <w:spacing w:after="0" w:line="240" w:lineRule="auto"/>
        <w:rPr>
          <w:ins w:id="384" w:author="Michael Bell" w:date="2013-05-06T17:58:00Z"/>
          <w:rFonts w:ascii="Courier New" w:hAnsi="Courier New" w:cs="Courier New"/>
          <w:color w:val="000000"/>
          <w:sz w:val="20"/>
          <w:szCs w:val="20"/>
          <w:highlight w:val="white"/>
        </w:rPr>
      </w:pPr>
      <w:ins w:id="385" w:author="Michael Bell" w:date="2013-05-06T17:58:00Z">
        <w:r>
          <w:rPr>
            <w:rFonts w:ascii="Courier New" w:hAnsi="Courier New" w:cs="Courier New"/>
            <w:color w:val="008000"/>
            <w:sz w:val="20"/>
            <w:szCs w:val="20"/>
            <w:highlight w:val="white"/>
          </w:rPr>
          <w:t xml:space="preserve">     it sets met to false once it has been run*/</w:t>
        </w:r>
      </w:ins>
    </w:p>
    <w:p w14:paraId="581C7F37" w14:textId="77777777" w:rsidR="003A2FEE" w:rsidRDefault="003A2FEE" w:rsidP="003A2FEE">
      <w:pPr>
        <w:autoSpaceDE w:val="0"/>
        <w:autoSpaceDN w:val="0"/>
        <w:adjustRightInd w:val="0"/>
        <w:spacing w:after="0" w:line="240" w:lineRule="auto"/>
        <w:rPr>
          <w:ins w:id="386" w:author="Michael Bell" w:date="2013-05-06T17:58:00Z"/>
          <w:rFonts w:ascii="Courier New" w:hAnsi="Courier New" w:cs="Courier New"/>
          <w:color w:val="000000"/>
          <w:sz w:val="20"/>
          <w:szCs w:val="20"/>
          <w:highlight w:val="white"/>
        </w:rPr>
      </w:pPr>
      <w:ins w:id="38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584951F9" w14:textId="77777777" w:rsidR="003A2FEE" w:rsidRDefault="003A2FEE" w:rsidP="003A2FEE">
      <w:pPr>
        <w:autoSpaceDE w:val="0"/>
        <w:autoSpaceDN w:val="0"/>
        <w:adjustRightInd w:val="0"/>
        <w:spacing w:after="0" w:line="240" w:lineRule="auto"/>
        <w:rPr>
          <w:ins w:id="388" w:author="Michael Bell" w:date="2013-05-06T17:58:00Z"/>
          <w:rFonts w:ascii="Courier New" w:hAnsi="Courier New" w:cs="Courier New"/>
          <w:color w:val="000000"/>
          <w:sz w:val="20"/>
          <w:szCs w:val="20"/>
          <w:highlight w:val="white"/>
        </w:rPr>
      </w:pPr>
      <w:ins w:id="389"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DA9401" w14:textId="77777777" w:rsidR="003A2FEE" w:rsidRDefault="003A2FEE" w:rsidP="003A2FEE">
      <w:pPr>
        <w:autoSpaceDE w:val="0"/>
        <w:autoSpaceDN w:val="0"/>
        <w:adjustRightInd w:val="0"/>
        <w:spacing w:after="0" w:line="240" w:lineRule="auto"/>
        <w:rPr>
          <w:ins w:id="390" w:author="Michael Bell" w:date="2013-05-06T17:58:00Z"/>
          <w:rFonts w:ascii="Courier New" w:hAnsi="Courier New" w:cs="Courier New"/>
          <w:color w:val="000000"/>
          <w:sz w:val="20"/>
          <w:szCs w:val="20"/>
          <w:highlight w:val="white"/>
        </w:rPr>
      </w:pPr>
      <w:ins w:id="391" w:author="Michael Bell" w:date="2013-05-06T17:58:00Z">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4F6C95F9" w14:textId="77777777" w:rsidR="003A2FEE" w:rsidRDefault="003A2FEE" w:rsidP="003A2FEE">
      <w:pPr>
        <w:autoSpaceDE w:val="0"/>
        <w:autoSpaceDN w:val="0"/>
        <w:adjustRightInd w:val="0"/>
        <w:spacing w:after="0" w:line="240" w:lineRule="auto"/>
        <w:rPr>
          <w:ins w:id="392" w:author="Michael Bell" w:date="2013-05-06T17:58:00Z"/>
          <w:rFonts w:ascii="Courier New" w:hAnsi="Courier New" w:cs="Courier New"/>
          <w:color w:val="000000"/>
          <w:sz w:val="20"/>
          <w:szCs w:val="20"/>
          <w:highlight w:val="white"/>
        </w:rPr>
      </w:pPr>
      <w:ins w:id="39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C2405C" w14:textId="77777777" w:rsidR="003A2FEE" w:rsidRDefault="003A2FEE" w:rsidP="003A2FEE">
      <w:pPr>
        <w:autoSpaceDE w:val="0"/>
        <w:autoSpaceDN w:val="0"/>
        <w:adjustRightInd w:val="0"/>
        <w:spacing w:after="0" w:line="240" w:lineRule="auto"/>
        <w:rPr>
          <w:ins w:id="394" w:author="Michael Bell" w:date="2013-05-06T17:58:00Z"/>
          <w:rFonts w:ascii="Courier New" w:hAnsi="Courier New" w:cs="Courier New"/>
          <w:color w:val="008000"/>
          <w:sz w:val="20"/>
          <w:szCs w:val="20"/>
          <w:highlight w:val="white"/>
        </w:rPr>
      </w:pPr>
      <w:ins w:id="39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ins>
    </w:p>
    <w:p w14:paraId="1E2BC72A" w14:textId="77777777" w:rsidR="003A2FEE" w:rsidRDefault="003A2FEE" w:rsidP="003A2FEE">
      <w:pPr>
        <w:autoSpaceDE w:val="0"/>
        <w:autoSpaceDN w:val="0"/>
        <w:adjustRightInd w:val="0"/>
        <w:spacing w:after="0" w:line="240" w:lineRule="auto"/>
        <w:rPr>
          <w:ins w:id="396" w:author="Michael Bell" w:date="2013-05-06T17:58:00Z"/>
          <w:rFonts w:ascii="Courier New" w:hAnsi="Courier New" w:cs="Courier New"/>
          <w:color w:val="000000"/>
          <w:sz w:val="20"/>
          <w:szCs w:val="20"/>
          <w:highlight w:val="white"/>
        </w:rPr>
      </w:pPr>
      <w:ins w:id="39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10846383" w14:textId="77777777" w:rsidR="003A2FEE" w:rsidRDefault="003A2FEE" w:rsidP="003A2FEE">
      <w:pPr>
        <w:autoSpaceDE w:val="0"/>
        <w:autoSpaceDN w:val="0"/>
        <w:adjustRightInd w:val="0"/>
        <w:spacing w:after="0" w:line="240" w:lineRule="auto"/>
        <w:rPr>
          <w:ins w:id="398" w:author="Michael Bell" w:date="2013-05-06T17:58:00Z"/>
          <w:rFonts w:ascii="Courier New" w:hAnsi="Courier New" w:cs="Courier New"/>
          <w:color w:val="000000"/>
          <w:sz w:val="20"/>
          <w:szCs w:val="20"/>
          <w:highlight w:val="white"/>
        </w:rPr>
      </w:pPr>
      <w:ins w:id="399"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A567B" w14:textId="77777777" w:rsidR="003A2FEE" w:rsidRDefault="003A2FEE" w:rsidP="003A2FEE">
      <w:pPr>
        <w:autoSpaceDE w:val="0"/>
        <w:autoSpaceDN w:val="0"/>
        <w:adjustRightInd w:val="0"/>
        <w:spacing w:after="0" w:line="240" w:lineRule="auto"/>
        <w:rPr>
          <w:ins w:id="400" w:author="Michael Bell" w:date="2013-05-06T17:58:00Z"/>
          <w:rFonts w:ascii="Courier New" w:hAnsi="Courier New" w:cs="Courier New"/>
          <w:color w:val="000000"/>
          <w:sz w:val="20"/>
          <w:szCs w:val="20"/>
          <w:highlight w:val="white"/>
        </w:rPr>
      </w:pPr>
      <w:ins w:id="401" w:author="Michael Bell" w:date="2013-05-06T17:58:00Z">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560487DF" w14:textId="77777777" w:rsidR="003A2FEE" w:rsidRDefault="003A2FEE" w:rsidP="003A2FEE">
      <w:pPr>
        <w:autoSpaceDE w:val="0"/>
        <w:autoSpaceDN w:val="0"/>
        <w:adjustRightInd w:val="0"/>
        <w:spacing w:after="0" w:line="240" w:lineRule="auto"/>
        <w:rPr>
          <w:ins w:id="402" w:author="Michael Bell" w:date="2013-05-06T17:58:00Z"/>
          <w:rFonts w:ascii="Courier New" w:hAnsi="Courier New" w:cs="Courier New"/>
          <w:color w:val="000000"/>
          <w:sz w:val="20"/>
          <w:szCs w:val="20"/>
          <w:highlight w:val="white"/>
        </w:rPr>
      </w:pPr>
      <w:ins w:id="40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DD5207" w14:textId="77777777" w:rsidR="003A2FEE" w:rsidRDefault="003A2FEE" w:rsidP="003A2FEE">
      <w:pPr>
        <w:autoSpaceDE w:val="0"/>
        <w:autoSpaceDN w:val="0"/>
        <w:adjustRightInd w:val="0"/>
        <w:spacing w:after="0" w:line="240" w:lineRule="auto"/>
        <w:rPr>
          <w:ins w:id="404" w:author="Michael Bell" w:date="2013-05-06T17:58:00Z"/>
          <w:rFonts w:ascii="Courier New" w:hAnsi="Courier New" w:cs="Courier New"/>
          <w:color w:val="000000"/>
          <w:sz w:val="20"/>
          <w:szCs w:val="20"/>
          <w:highlight w:val="white"/>
        </w:rPr>
      </w:pPr>
      <w:ins w:id="405" w:author="Michael Bell" w:date="2013-05-06T17:58:00Z">
        <w:r>
          <w:rPr>
            <w:rFonts w:ascii="Courier New" w:hAnsi="Courier New" w:cs="Courier New"/>
            <w:color w:val="000000"/>
            <w:sz w:val="20"/>
            <w:szCs w:val="20"/>
            <w:highlight w:val="white"/>
          </w:rPr>
          <w:t xml:space="preserve">  </w:t>
        </w:r>
      </w:ins>
    </w:p>
    <w:p w14:paraId="73A08C1D" w14:textId="77777777" w:rsidR="003A2FEE" w:rsidRDefault="003A2FEE" w:rsidP="003A2FEE">
      <w:pPr>
        <w:autoSpaceDE w:val="0"/>
        <w:autoSpaceDN w:val="0"/>
        <w:adjustRightInd w:val="0"/>
        <w:spacing w:after="0" w:line="240" w:lineRule="auto"/>
        <w:rPr>
          <w:ins w:id="406" w:author="Michael Bell" w:date="2013-05-06T17:58:00Z"/>
          <w:rFonts w:ascii="Courier New" w:hAnsi="Courier New" w:cs="Courier New"/>
          <w:color w:val="008000"/>
          <w:sz w:val="20"/>
          <w:szCs w:val="20"/>
          <w:highlight w:val="white"/>
        </w:rPr>
      </w:pPr>
      <w:ins w:id="407" w:author="Michael Bell" w:date="2013-05-06T17:58:00Z">
        <w:r>
          <w:rPr>
            <w:rFonts w:ascii="Courier New" w:hAnsi="Courier New" w:cs="Courier New"/>
            <w:color w:val="008000"/>
            <w:sz w:val="20"/>
            <w:szCs w:val="20"/>
            <w:highlight w:val="white"/>
          </w:rPr>
          <w:t>//  if(menuPosX == 0 &amp;&amp; menuPosY == 0 &amp;&amp; !inTransit)</w:t>
        </w:r>
      </w:ins>
    </w:p>
    <w:p w14:paraId="712C2FDD" w14:textId="77777777" w:rsidR="003A2FEE" w:rsidRDefault="003A2FEE" w:rsidP="003A2FEE">
      <w:pPr>
        <w:autoSpaceDE w:val="0"/>
        <w:autoSpaceDN w:val="0"/>
        <w:adjustRightInd w:val="0"/>
        <w:spacing w:after="0" w:line="240" w:lineRule="auto"/>
        <w:rPr>
          <w:ins w:id="408" w:author="Michael Bell" w:date="2013-05-06T17:58:00Z"/>
          <w:rFonts w:ascii="Courier New" w:hAnsi="Courier New" w:cs="Courier New"/>
          <w:color w:val="008000"/>
          <w:sz w:val="20"/>
          <w:szCs w:val="20"/>
          <w:highlight w:val="white"/>
        </w:rPr>
      </w:pPr>
      <w:ins w:id="409" w:author="Michael Bell" w:date="2013-05-06T17:58:00Z">
        <w:r>
          <w:rPr>
            <w:rFonts w:ascii="Courier New" w:hAnsi="Courier New" w:cs="Courier New"/>
            <w:color w:val="008000"/>
            <w:sz w:val="20"/>
            <w:szCs w:val="20"/>
            <w:highlight w:val="white"/>
          </w:rPr>
          <w:t>//  {</w:t>
        </w:r>
      </w:ins>
    </w:p>
    <w:p w14:paraId="473530E3" w14:textId="77777777" w:rsidR="003A2FEE" w:rsidRDefault="003A2FEE" w:rsidP="003A2FEE">
      <w:pPr>
        <w:autoSpaceDE w:val="0"/>
        <w:autoSpaceDN w:val="0"/>
        <w:adjustRightInd w:val="0"/>
        <w:spacing w:after="0" w:line="240" w:lineRule="auto"/>
        <w:rPr>
          <w:ins w:id="410" w:author="Michael Bell" w:date="2013-05-06T17:58:00Z"/>
          <w:rFonts w:ascii="Courier New" w:hAnsi="Courier New" w:cs="Courier New"/>
          <w:color w:val="008000"/>
          <w:sz w:val="20"/>
          <w:szCs w:val="20"/>
          <w:highlight w:val="white"/>
        </w:rPr>
      </w:pPr>
      <w:ins w:id="411" w:author="Michael Bell" w:date="2013-05-06T17:58:00Z">
        <w:r>
          <w:rPr>
            <w:rFonts w:ascii="Courier New" w:hAnsi="Courier New" w:cs="Courier New"/>
            <w:color w:val="008000"/>
            <w:sz w:val="20"/>
            <w:szCs w:val="20"/>
            <w:highlight w:val="white"/>
          </w:rPr>
          <w:t>//    lcd.setCursor(0,0);</w:t>
        </w:r>
      </w:ins>
    </w:p>
    <w:p w14:paraId="5EA15B31" w14:textId="77777777" w:rsidR="003A2FEE" w:rsidRDefault="003A2FEE" w:rsidP="003A2FEE">
      <w:pPr>
        <w:autoSpaceDE w:val="0"/>
        <w:autoSpaceDN w:val="0"/>
        <w:adjustRightInd w:val="0"/>
        <w:spacing w:after="0" w:line="240" w:lineRule="auto"/>
        <w:rPr>
          <w:ins w:id="412" w:author="Michael Bell" w:date="2013-05-06T17:58:00Z"/>
          <w:rFonts w:ascii="Courier New" w:hAnsi="Courier New" w:cs="Courier New"/>
          <w:color w:val="008000"/>
          <w:sz w:val="20"/>
          <w:szCs w:val="20"/>
          <w:highlight w:val="white"/>
        </w:rPr>
      </w:pPr>
      <w:ins w:id="413" w:author="Michael Bell" w:date="2013-05-06T17:58:00Z">
        <w:r>
          <w:rPr>
            <w:rFonts w:ascii="Courier New" w:hAnsi="Courier New" w:cs="Courier New"/>
            <w:color w:val="008000"/>
            <w:sz w:val="20"/>
            <w:szCs w:val="20"/>
            <w:highlight w:val="white"/>
          </w:rPr>
          <w:t>//    lcd.print("Welcome to      ");</w:t>
        </w:r>
      </w:ins>
    </w:p>
    <w:p w14:paraId="6F3441C3" w14:textId="77777777" w:rsidR="003A2FEE" w:rsidRDefault="003A2FEE" w:rsidP="003A2FEE">
      <w:pPr>
        <w:autoSpaceDE w:val="0"/>
        <w:autoSpaceDN w:val="0"/>
        <w:adjustRightInd w:val="0"/>
        <w:spacing w:after="0" w:line="240" w:lineRule="auto"/>
        <w:rPr>
          <w:ins w:id="414" w:author="Michael Bell" w:date="2013-05-06T17:58:00Z"/>
          <w:rFonts w:ascii="Courier New" w:hAnsi="Courier New" w:cs="Courier New"/>
          <w:color w:val="008000"/>
          <w:sz w:val="20"/>
          <w:szCs w:val="20"/>
          <w:highlight w:val="white"/>
        </w:rPr>
      </w:pPr>
      <w:ins w:id="415" w:author="Michael Bell" w:date="2013-05-06T17:58:00Z">
        <w:r>
          <w:rPr>
            <w:rFonts w:ascii="Courier New" w:hAnsi="Courier New" w:cs="Courier New"/>
            <w:color w:val="008000"/>
            <w:sz w:val="20"/>
            <w:szCs w:val="20"/>
            <w:highlight w:val="white"/>
          </w:rPr>
          <w:t>//  }</w:t>
        </w:r>
      </w:ins>
    </w:p>
    <w:p w14:paraId="42CBC34F" w14:textId="77777777" w:rsidR="003A2FEE" w:rsidRDefault="003A2FEE" w:rsidP="003A2FEE">
      <w:pPr>
        <w:autoSpaceDE w:val="0"/>
        <w:autoSpaceDN w:val="0"/>
        <w:adjustRightInd w:val="0"/>
        <w:spacing w:after="0" w:line="240" w:lineRule="auto"/>
        <w:rPr>
          <w:ins w:id="416" w:author="Michael Bell" w:date="2013-05-06T17:58:00Z"/>
          <w:rFonts w:ascii="Courier New" w:hAnsi="Courier New" w:cs="Courier New"/>
          <w:color w:val="000000"/>
          <w:sz w:val="20"/>
          <w:szCs w:val="20"/>
          <w:highlight w:val="white"/>
        </w:rPr>
      </w:pPr>
      <w:ins w:id="417" w:author="Michael Bell" w:date="2013-05-06T17:58:00Z">
        <w:r>
          <w:rPr>
            <w:rFonts w:ascii="Courier New" w:hAnsi="Courier New" w:cs="Courier New"/>
            <w:color w:val="000000"/>
            <w:sz w:val="20"/>
            <w:szCs w:val="20"/>
            <w:highlight w:val="white"/>
          </w:rPr>
          <w:t xml:space="preserve"> </w:t>
        </w:r>
      </w:ins>
    </w:p>
    <w:p w14:paraId="1E109614" w14:textId="77777777" w:rsidR="003A2FEE" w:rsidRDefault="003A2FEE" w:rsidP="003A2FEE">
      <w:pPr>
        <w:autoSpaceDE w:val="0"/>
        <w:autoSpaceDN w:val="0"/>
        <w:adjustRightInd w:val="0"/>
        <w:spacing w:after="0" w:line="240" w:lineRule="auto"/>
        <w:rPr>
          <w:ins w:id="418" w:author="Michael Bell" w:date="2013-05-06T17:58:00Z"/>
          <w:rFonts w:ascii="Courier New" w:hAnsi="Courier New" w:cs="Courier New"/>
          <w:color w:val="000000"/>
          <w:sz w:val="20"/>
          <w:szCs w:val="20"/>
          <w:highlight w:val="white"/>
        </w:rPr>
      </w:pPr>
      <w:ins w:id="419" w:author="Michael Bell" w:date="2013-05-06T17:58:00Z">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7D5A31B6" w14:textId="77777777" w:rsidR="003A2FEE" w:rsidRDefault="003A2FEE" w:rsidP="003A2FEE">
      <w:pPr>
        <w:autoSpaceDE w:val="0"/>
        <w:autoSpaceDN w:val="0"/>
        <w:adjustRightInd w:val="0"/>
        <w:spacing w:after="0" w:line="240" w:lineRule="auto"/>
        <w:rPr>
          <w:ins w:id="420" w:author="Michael Bell" w:date="2013-05-06T17:58:00Z"/>
          <w:rFonts w:ascii="Courier New" w:hAnsi="Courier New" w:cs="Courier New"/>
          <w:color w:val="000000"/>
          <w:sz w:val="20"/>
          <w:szCs w:val="20"/>
          <w:highlight w:val="white"/>
        </w:rPr>
      </w:pPr>
      <w:ins w:id="421" w:author="Michael Bell" w:date="2013-05-06T17:58:00Z">
        <w:r>
          <w:rPr>
            <w:rFonts w:ascii="Courier New" w:hAnsi="Courier New" w:cs="Courier New"/>
            <w:color w:val="000000"/>
            <w:sz w:val="20"/>
            <w:szCs w:val="20"/>
            <w:highlight w:val="white"/>
          </w:rPr>
          <w:t xml:space="preserve">    </w:t>
        </w:r>
      </w:ins>
    </w:p>
    <w:p w14:paraId="08321905" w14:textId="77777777" w:rsidR="003A2FEE" w:rsidRDefault="003A2FEE" w:rsidP="003A2FEE">
      <w:pPr>
        <w:autoSpaceDE w:val="0"/>
        <w:autoSpaceDN w:val="0"/>
        <w:adjustRightInd w:val="0"/>
        <w:spacing w:after="0" w:line="240" w:lineRule="auto"/>
        <w:rPr>
          <w:ins w:id="422" w:author="Michael Bell" w:date="2013-05-06T17:58:00Z"/>
          <w:rFonts w:ascii="Courier New" w:hAnsi="Courier New" w:cs="Courier New"/>
          <w:color w:val="008000"/>
          <w:sz w:val="20"/>
          <w:szCs w:val="20"/>
          <w:highlight w:val="white"/>
        </w:rPr>
      </w:pPr>
      <w:ins w:id="423"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ins>
    </w:p>
    <w:p w14:paraId="04F678B6" w14:textId="77777777" w:rsidR="003A2FEE" w:rsidRDefault="003A2FEE" w:rsidP="003A2FEE">
      <w:pPr>
        <w:autoSpaceDE w:val="0"/>
        <w:autoSpaceDN w:val="0"/>
        <w:adjustRightInd w:val="0"/>
        <w:spacing w:after="0" w:line="240" w:lineRule="auto"/>
        <w:rPr>
          <w:ins w:id="424" w:author="Michael Bell" w:date="2013-05-06T17:58:00Z"/>
          <w:rFonts w:ascii="Courier New" w:hAnsi="Courier New" w:cs="Courier New"/>
          <w:color w:val="000000"/>
          <w:sz w:val="20"/>
          <w:szCs w:val="20"/>
          <w:highlight w:val="white"/>
        </w:rPr>
      </w:pPr>
      <w:ins w:id="425"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ins>
    </w:p>
    <w:p w14:paraId="7E8191D0" w14:textId="77777777" w:rsidR="003A2FEE" w:rsidRDefault="003A2FEE" w:rsidP="003A2FEE">
      <w:pPr>
        <w:autoSpaceDE w:val="0"/>
        <w:autoSpaceDN w:val="0"/>
        <w:adjustRightInd w:val="0"/>
        <w:spacing w:after="0" w:line="240" w:lineRule="auto"/>
        <w:rPr>
          <w:ins w:id="426" w:author="Michael Bell" w:date="2013-05-06T17:58:00Z"/>
          <w:rFonts w:ascii="Courier New" w:hAnsi="Courier New" w:cs="Courier New"/>
          <w:color w:val="000000"/>
          <w:sz w:val="20"/>
          <w:szCs w:val="20"/>
          <w:highlight w:val="white"/>
        </w:rPr>
      </w:pPr>
      <w:ins w:id="427"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BC3E581" w14:textId="77777777" w:rsidR="003A2FEE" w:rsidRDefault="003A2FEE" w:rsidP="003A2FEE">
      <w:pPr>
        <w:autoSpaceDE w:val="0"/>
        <w:autoSpaceDN w:val="0"/>
        <w:adjustRightInd w:val="0"/>
        <w:spacing w:after="0" w:line="240" w:lineRule="auto"/>
        <w:rPr>
          <w:ins w:id="428" w:author="Michael Bell" w:date="2013-05-06T17:58:00Z"/>
          <w:rFonts w:ascii="Courier New" w:hAnsi="Courier New" w:cs="Courier New"/>
          <w:color w:val="008000"/>
          <w:sz w:val="20"/>
          <w:szCs w:val="20"/>
          <w:highlight w:val="white"/>
        </w:rPr>
      </w:pPr>
      <w:ins w:id="429" w:author="Michael Bell" w:date="2013-05-06T17:58: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ins>
    </w:p>
    <w:p w14:paraId="740622F3" w14:textId="354852F7" w:rsidR="006918A7" w:rsidDel="00116173" w:rsidRDefault="003A2FEE" w:rsidP="003A2FEE">
      <w:pPr>
        <w:widowControl w:val="0"/>
        <w:autoSpaceDE w:val="0"/>
        <w:autoSpaceDN w:val="0"/>
        <w:adjustRightInd w:val="0"/>
        <w:spacing w:after="0" w:line="240" w:lineRule="auto"/>
        <w:rPr>
          <w:del w:id="430" w:author="Michael Bell" w:date="2013-05-06T17:53:00Z"/>
          <w:rFonts w:ascii="Courier New" w:hAnsi="Courier New" w:cs="Courier New"/>
          <w:color w:val="008000"/>
          <w:sz w:val="20"/>
          <w:szCs w:val="20"/>
          <w:highlight w:val="white"/>
        </w:rPr>
      </w:pPr>
      <w:ins w:id="431" w:author="Michael Bell" w:date="2013-05-06T17:58:00Z">
        <w:r>
          <w:rPr>
            <w:rFonts w:ascii="Courier New" w:hAnsi="Courier New" w:cs="Courier New"/>
            <w:b/>
            <w:bCs/>
            <w:color w:val="000080"/>
            <w:sz w:val="20"/>
            <w:szCs w:val="20"/>
            <w:highlight w:val="white"/>
          </w:rPr>
          <w:t>}</w:t>
        </w:r>
      </w:ins>
      <w:del w:id="432" w:author="Michael Bell" w:date="2013-05-06T17:53:00Z">
        <w:r w:rsidR="006918A7" w:rsidDel="00116173">
          <w:rPr>
            <w:rFonts w:ascii="Courier New" w:hAnsi="Courier New" w:cs="Courier New"/>
            <w:color w:val="008000"/>
            <w:sz w:val="20"/>
            <w:szCs w:val="20"/>
            <w:highlight w:val="white"/>
          </w:rPr>
          <w:delText>/*</w:delText>
        </w:r>
      </w:del>
    </w:p>
    <w:p w14:paraId="2A77B69F" w14:textId="4C15A8AB" w:rsidR="006918A7" w:rsidDel="00116173" w:rsidRDefault="006918A7" w:rsidP="006918A7">
      <w:pPr>
        <w:widowControl w:val="0"/>
        <w:autoSpaceDE w:val="0"/>
        <w:autoSpaceDN w:val="0"/>
        <w:adjustRightInd w:val="0"/>
        <w:spacing w:after="0" w:line="240" w:lineRule="auto"/>
        <w:rPr>
          <w:del w:id="433" w:author="Michael Bell" w:date="2013-05-06T17:53:00Z"/>
          <w:rFonts w:ascii="Courier New" w:hAnsi="Courier New" w:cs="Courier New"/>
          <w:color w:val="008000"/>
          <w:sz w:val="20"/>
          <w:szCs w:val="20"/>
          <w:highlight w:val="white"/>
        </w:rPr>
      </w:pPr>
    </w:p>
    <w:p w14:paraId="4DA5AC6E" w14:textId="75F48A46" w:rsidR="006918A7" w:rsidDel="00116173" w:rsidRDefault="006918A7" w:rsidP="006918A7">
      <w:pPr>
        <w:widowControl w:val="0"/>
        <w:autoSpaceDE w:val="0"/>
        <w:autoSpaceDN w:val="0"/>
        <w:adjustRightInd w:val="0"/>
        <w:spacing w:after="0" w:line="240" w:lineRule="auto"/>
        <w:rPr>
          <w:del w:id="434" w:author="Michael Bell" w:date="2013-05-06T17:53:00Z"/>
          <w:rFonts w:ascii="Courier New" w:hAnsi="Courier New" w:cs="Courier New"/>
          <w:color w:val="008000"/>
          <w:sz w:val="20"/>
          <w:szCs w:val="20"/>
          <w:highlight w:val="white"/>
        </w:rPr>
      </w:pPr>
      <w:del w:id="435" w:author="Michael Bell" w:date="2013-05-06T17:53:00Z">
        <w:r w:rsidDel="00116173">
          <w:rPr>
            <w:rFonts w:ascii="Courier New" w:hAnsi="Courier New" w:cs="Courier New"/>
            <w:color w:val="008000"/>
            <w:sz w:val="20"/>
            <w:szCs w:val="20"/>
            <w:highlight w:val="white"/>
          </w:rPr>
          <w:delText xml:space="preserve"> BELTRAK</w:delText>
        </w:r>
      </w:del>
    </w:p>
    <w:p w14:paraId="67D4DA6A" w14:textId="41699DAF" w:rsidR="006918A7" w:rsidDel="00116173" w:rsidRDefault="006918A7" w:rsidP="006918A7">
      <w:pPr>
        <w:widowControl w:val="0"/>
        <w:autoSpaceDE w:val="0"/>
        <w:autoSpaceDN w:val="0"/>
        <w:adjustRightInd w:val="0"/>
        <w:spacing w:after="0" w:line="240" w:lineRule="auto"/>
        <w:rPr>
          <w:del w:id="436" w:author="Michael Bell" w:date="2013-05-06T17:53:00Z"/>
          <w:rFonts w:ascii="Courier New" w:hAnsi="Courier New" w:cs="Courier New"/>
          <w:color w:val="008000"/>
          <w:sz w:val="20"/>
          <w:szCs w:val="20"/>
          <w:highlight w:val="white"/>
        </w:rPr>
      </w:pPr>
      <w:del w:id="437" w:author="Michael Bell" w:date="2013-05-06T17:53:00Z">
        <w:r w:rsidDel="00116173">
          <w:rPr>
            <w:rFonts w:ascii="Courier New" w:hAnsi="Courier New" w:cs="Courier New"/>
            <w:color w:val="008000"/>
            <w:sz w:val="20"/>
            <w:szCs w:val="20"/>
            <w:highlight w:val="white"/>
          </w:rPr>
          <w:delText xml:space="preserve"> </w:delText>
        </w:r>
      </w:del>
    </w:p>
    <w:p w14:paraId="6BCC0845" w14:textId="0BD31EF7" w:rsidR="006918A7" w:rsidDel="00116173" w:rsidRDefault="006918A7" w:rsidP="006918A7">
      <w:pPr>
        <w:widowControl w:val="0"/>
        <w:autoSpaceDE w:val="0"/>
        <w:autoSpaceDN w:val="0"/>
        <w:adjustRightInd w:val="0"/>
        <w:spacing w:after="0" w:line="240" w:lineRule="auto"/>
        <w:rPr>
          <w:del w:id="438" w:author="Michael Bell" w:date="2013-05-06T17:53:00Z"/>
          <w:rFonts w:ascii="Courier New" w:hAnsi="Courier New" w:cs="Courier New"/>
          <w:color w:val="008000"/>
          <w:sz w:val="20"/>
          <w:szCs w:val="20"/>
          <w:highlight w:val="white"/>
        </w:rPr>
      </w:pPr>
      <w:del w:id="439" w:author="Michael Bell" w:date="2013-05-06T17:53:00Z">
        <w:r w:rsidDel="00116173">
          <w:rPr>
            <w:rFonts w:ascii="Courier New" w:hAnsi="Courier New" w:cs="Courier New"/>
            <w:color w:val="008000"/>
            <w:sz w:val="20"/>
            <w:szCs w:val="20"/>
            <w:highlight w:val="white"/>
          </w:rPr>
          <w:delText xml:space="preserve"> V1.0</w:delText>
        </w:r>
      </w:del>
    </w:p>
    <w:p w14:paraId="0D663143" w14:textId="3D579BC8" w:rsidR="006918A7" w:rsidDel="00116173" w:rsidRDefault="006918A7" w:rsidP="006918A7">
      <w:pPr>
        <w:widowControl w:val="0"/>
        <w:autoSpaceDE w:val="0"/>
        <w:autoSpaceDN w:val="0"/>
        <w:adjustRightInd w:val="0"/>
        <w:spacing w:after="0" w:line="240" w:lineRule="auto"/>
        <w:rPr>
          <w:del w:id="440" w:author="Michael Bell" w:date="2013-05-06T17:53:00Z"/>
          <w:rFonts w:ascii="Courier New" w:hAnsi="Courier New" w:cs="Courier New"/>
          <w:color w:val="008000"/>
          <w:sz w:val="20"/>
          <w:szCs w:val="20"/>
          <w:highlight w:val="white"/>
        </w:rPr>
      </w:pPr>
      <w:del w:id="441" w:author="Michael Bell" w:date="2013-05-06T17:53:00Z">
        <w:r w:rsidDel="00116173">
          <w:rPr>
            <w:rFonts w:ascii="Courier New" w:hAnsi="Courier New" w:cs="Courier New"/>
            <w:color w:val="008000"/>
            <w:sz w:val="20"/>
            <w:szCs w:val="20"/>
            <w:highlight w:val="white"/>
          </w:rPr>
          <w:delText xml:space="preserve"> </w:delText>
        </w:r>
      </w:del>
    </w:p>
    <w:p w14:paraId="247C83ED" w14:textId="65002E62" w:rsidR="006918A7" w:rsidDel="00116173" w:rsidRDefault="006918A7" w:rsidP="006918A7">
      <w:pPr>
        <w:widowControl w:val="0"/>
        <w:autoSpaceDE w:val="0"/>
        <w:autoSpaceDN w:val="0"/>
        <w:adjustRightInd w:val="0"/>
        <w:spacing w:after="0" w:line="240" w:lineRule="auto"/>
        <w:rPr>
          <w:del w:id="442" w:author="Michael Bell" w:date="2013-05-06T17:53:00Z"/>
          <w:rFonts w:ascii="Courier New" w:hAnsi="Courier New" w:cs="Courier New"/>
          <w:color w:val="008000"/>
          <w:sz w:val="20"/>
          <w:szCs w:val="20"/>
          <w:highlight w:val="white"/>
        </w:rPr>
      </w:pPr>
      <w:del w:id="443" w:author="Michael Bell" w:date="2013-05-06T17:53:00Z">
        <w:r w:rsidDel="00116173">
          <w:rPr>
            <w:rFonts w:ascii="Courier New" w:hAnsi="Courier New" w:cs="Courier New"/>
            <w:color w:val="008000"/>
            <w:sz w:val="20"/>
            <w:szCs w:val="20"/>
            <w:highlight w:val="white"/>
          </w:rPr>
          <w:delText xml:space="preserve"> Hornby trainset automation</w:delText>
        </w:r>
      </w:del>
    </w:p>
    <w:p w14:paraId="57DDD17F" w14:textId="53004090" w:rsidR="006918A7" w:rsidDel="00116173" w:rsidRDefault="006918A7" w:rsidP="006918A7">
      <w:pPr>
        <w:widowControl w:val="0"/>
        <w:autoSpaceDE w:val="0"/>
        <w:autoSpaceDN w:val="0"/>
        <w:adjustRightInd w:val="0"/>
        <w:spacing w:after="0" w:line="240" w:lineRule="auto"/>
        <w:rPr>
          <w:del w:id="444" w:author="Michael Bell" w:date="2013-05-06T17:53:00Z"/>
          <w:rFonts w:ascii="Courier New" w:hAnsi="Courier New" w:cs="Courier New"/>
          <w:color w:val="008000"/>
          <w:sz w:val="20"/>
          <w:szCs w:val="20"/>
          <w:highlight w:val="white"/>
        </w:rPr>
      </w:pPr>
      <w:del w:id="445" w:author="Michael Bell" w:date="2013-05-06T17:53:00Z">
        <w:r w:rsidDel="00116173">
          <w:rPr>
            <w:rFonts w:ascii="Courier New" w:hAnsi="Courier New" w:cs="Courier New"/>
            <w:color w:val="008000"/>
            <w:sz w:val="20"/>
            <w:szCs w:val="20"/>
            <w:highlight w:val="white"/>
          </w:rPr>
          <w:delText xml:space="preserve"> </w:delText>
        </w:r>
      </w:del>
    </w:p>
    <w:p w14:paraId="73BACA07" w14:textId="4BB9C1C8" w:rsidR="006918A7" w:rsidDel="00116173" w:rsidRDefault="006918A7" w:rsidP="006918A7">
      <w:pPr>
        <w:widowControl w:val="0"/>
        <w:autoSpaceDE w:val="0"/>
        <w:autoSpaceDN w:val="0"/>
        <w:adjustRightInd w:val="0"/>
        <w:spacing w:after="0" w:line="240" w:lineRule="auto"/>
        <w:rPr>
          <w:del w:id="446" w:author="Michael Bell" w:date="2013-05-06T17:53:00Z"/>
          <w:rFonts w:ascii="Courier New" w:hAnsi="Courier New" w:cs="Courier New"/>
          <w:color w:val="008000"/>
          <w:sz w:val="20"/>
          <w:szCs w:val="20"/>
          <w:highlight w:val="white"/>
        </w:rPr>
      </w:pPr>
      <w:del w:id="447" w:author="Michael Bell" w:date="2013-05-06T17:53:00Z">
        <w:r w:rsidDel="00116173">
          <w:rPr>
            <w:rFonts w:ascii="Courier New" w:hAnsi="Courier New" w:cs="Courier New"/>
            <w:color w:val="008000"/>
            <w:sz w:val="20"/>
            <w:szCs w:val="20"/>
            <w:highlight w:val="white"/>
          </w:rPr>
          <w:delText xml:space="preserve"> By Michael Bell</w:delText>
        </w:r>
      </w:del>
    </w:p>
    <w:p w14:paraId="5FE56707" w14:textId="304BFDF5" w:rsidR="006918A7" w:rsidDel="00116173" w:rsidRDefault="006918A7" w:rsidP="006918A7">
      <w:pPr>
        <w:widowControl w:val="0"/>
        <w:autoSpaceDE w:val="0"/>
        <w:autoSpaceDN w:val="0"/>
        <w:adjustRightInd w:val="0"/>
        <w:spacing w:after="0" w:line="240" w:lineRule="auto"/>
        <w:rPr>
          <w:del w:id="448" w:author="Michael Bell" w:date="2013-05-06T17:53:00Z"/>
          <w:rFonts w:ascii="Courier New" w:hAnsi="Courier New" w:cs="Courier New"/>
          <w:color w:val="008000"/>
          <w:sz w:val="20"/>
          <w:szCs w:val="20"/>
          <w:highlight w:val="white"/>
        </w:rPr>
      </w:pPr>
      <w:del w:id="449" w:author="Michael Bell" w:date="2013-05-06T17:53:00Z">
        <w:r w:rsidDel="00116173">
          <w:rPr>
            <w:rFonts w:ascii="Courier New" w:hAnsi="Courier New" w:cs="Courier New"/>
            <w:color w:val="008000"/>
            <w:sz w:val="20"/>
            <w:szCs w:val="20"/>
            <w:highlight w:val="white"/>
          </w:rPr>
          <w:delText xml:space="preserve"> </w:delText>
        </w:r>
      </w:del>
    </w:p>
    <w:p w14:paraId="7EAE5460" w14:textId="6E5A73D9" w:rsidR="006918A7" w:rsidDel="00116173" w:rsidRDefault="006918A7" w:rsidP="006918A7">
      <w:pPr>
        <w:widowControl w:val="0"/>
        <w:autoSpaceDE w:val="0"/>
        <w:autoSpaceDN w:val="0"/>
        <w:adjustRightInd w:val="0"/>
        <w:spacing w:after="0" w:line="240" w:lineRule="auto"/>
        <w:rPr>
          <w:del w:id="450" w:author="Michael Bell" w:date="2013-05-06T17:53:00Z"/>
          <w:rFonts w:ascii="Courier New" w:hAnsi="Courier New" w:cs="Courier New"/>
          <w:color w:val="008000"/>
          <w:sz w:val="20"/>
          <w:szCs w:val="20"/>
          <w:highlight w:val="white"/>
        </w:rPr>
      </w:pPr>
      <w:del w:id="451"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00E7E91B" w14:textId="1F1B2F7D" w:rsidR="006918A7" w:rsidDel="00116173" w:rsidRDefault="006918A7" w:rsidP="006918A7">
      <w:pPr>
        <w:widowControl w:val="0"/>
        <w:autoSpaceDE w:val="0"/>
        <w:autoSpaceDN w:val="0"/>
        <w:adjustRightInd w:val="0"/>
        <w:spacing w:after="0" w:line="240" w:lineRule="auto"/>
        <w:rPr>
          <w:del w:id="452" w:author="Michael Bell" w:date="2013-05-06T17:53:00Z"/>
          <w:rFonts w:ascii="Courier New" w:hAnsi="Courier New" w:cs="Courier New"/>
          <w:color w:val="008000"/>
          <w:sz w:val="20"/>
          <w:szCs w:val="20"/>
          <w:highlight w:val="white"/>
        </w:rPr>
      </w:pPr>
      <w:del w:id="453" w:author="Michael Bell" w:date="2013-05-06T17:53:00Z">
        <w:r w:rsidDel="00116173">
          <w:rPr>
            <w:rFonts w:ascii="Courier New" w:hAnsi="Courier New" w:cs="Courier New"/>
            <w:color w:val="008000"/>
            <w:sz w:val="20"/>
            <w:szCs w:val="20"/>
            <w:highlight w:val="white"/>
          </w:rPr>
          <w:delText xml:space="preserve"> </w:delText>
        </w:r>
      </w:del>
    </w:p>
    <w:p w14:paraId="5BE65898" w14:textId="32570C57" w:rsidR="006918A7" w:rsidDel="00116173" w:rsidRDefault="006918A7" w:rsidP="006918A7">
      <w:pPr>
        <w:widowControl w:val="0"/>
        <w:autoSpaceDE w:val="0"/>
        <w:autoSpaceDN w:val="0"/>
        <w:adjustRightInd w:val="0"/>
        <w:spacing w:after="0" w:line="240" w:lineRule="auto"/>
        <w:rPr>
          <w:del w:id="454" w:author="Michael Bell" w:date="2013-05-06T17:53:00Z"/>
          <w:rFonts w:ascii="Courier New" w:hAnsi="Courier New" w:cs="Courier New"/>
          <w:color w:val="000000"/>
          <w:sz w:val="20"/>
          <w:szCs w:val="20"/>
          <w:highlight w:val="white"/>
        </w:rPr>
      </w:pPr>
      <w:del w:id="455" w:author="Michael Bell" w:date="2013-05-06T17:53:00Z">
        <w:r w:rsidDel="00116173">
          <w:rPr>
            <w:rFonts w:ascii="Courier New" w:hAnsi="Courier New" w:cs="Courier New"/>
            <w:color w:val="008000"/>
            <w:sz w:val="20"/>
            <w:szCs w:val="20"/>
            <w:highlight w:val="white"/>
          </w:rPr>
          <w:delText xml:space="preserve"> */</w:delText>
        </w:r>
      </w:del>
    </w:p>
    <w:p w14:paraId="2EE1AA5E" w14:textId="50813674" w:rsidR="006918A7" w:rsidDel="00116173" w:rsidRDefault="006918A7" w:rsidP="006918A7">
      <w:pPr>
        <w:widowControl w:val="0"/>
        <w:autoSpaceDE w:val="0"/>
        <w:autoSpaceDN w:val="0"/>
        <w:adjustRightInd w:val="0"/>
        <w:spacing w:after="0" w:line="240" w:lineRule="auto"/>
        <w:rPr>
          <w:del w:id="456" w:author="Michael Bell" w:date="2013-05-06T17:53:00Z"/>
          <w:rFonts w:ascii="Courier New" w:hAnsi="Courier New" w:cs="Courier New"/>
          <w:color w:val="000000"/>
          <w:sz w:val="20"/>
          <w:szCs w:val="20"/>
          <w:highlight w:val="white"/>
        </w:rPr>
      </w:pPr>
    </w:p>
    <w:p w14:paraId="2251B3B7" w14:textId="0812D99C" w:rsidR="006918A7" w:rsidDel="00116173" w:rsidRDefault="006918A7" w:rsidP="006918A7">
      <w:pPr>
        <w:widowControl w:val="0"/>
        <w:autoSpaceDE w:val="0"/>
        <w:autoSpaceDN w:val="0"/>
        <w:adjustRightInd w:val="0"/>
        <w:spacing w:after="0" w:line="240" w:lineRule="auto"/>
        <w:rPr>
          <w:del w:id="457" w:author="Michael Bell" w:date="2013-05-06T17:53:00Z"/>
          <w:rFonts w:ascii="Courier New" w:hAnsi="Courier New" w:cs="Courier New"/>
          <w:color w:val="008000"/>
          <w:sz w:val="20"/>
          <w:szCs w:val="20"/>
          <w:highlight w:val="white"/>
        </w:rPr>
      </w:pPr>
      <w:del w:id="458" w:author="Michael Bell" w:date="2013-05-06T17:53:00Z">
        <w:r w:rsidDel="00116173">
          <w:rPr>
            <w:rFonts w:ascii="Courier New" w:hAnsi="Courier New" w:cs="Courier New"/>
            <w:color w:val="008000"/>
            <w:sz w:val="20"/>
            <w:szCs w:val="20"/>
            <w:highlight w:val="white"/>
          </w:rPr>
          <w:delText>//declarations of librarys</w:delText>
        </w:r>
      </w:del>
    </w:p>
    <w:p w14:paraId="3368259C" w14:textId="5632E480" w:rsidR="006918A7" w:rsidDel="00116173" w:rsidRDefault="006918A7" w:rsidP="006918A7">
      <w:pPr>
        <w:widowControl w:val="0"/>
        <w:autoSpaceDE w:val="0"/>
        <w:autoSpaceDN w:val="0"/>
        <w:adjustRightInd w:val="0"/>
        <w:spacing w:after="0" w:line="240" w:lineRule="auto"/>
        <w:rPr>
          <w:del w:id="459" w:author="Michael Bell" w:date="2013-05-06T17:53:00Z"/>
          <w:rFonts w:ascii="Courier New" w:hAnsi="Courier New" w:cs="Courier New"/>
          <w:color w:val="804000"/>
          <w:sz w:val="20"/>
          <w:szCs w:val="20"/>
          <w:highlight w:val="white"/>
        </w:rPr>
      </w:pPr>
      <w:del w:id="460" w:author="Michael Bell" w:date="2013-05-06T17:53:00Z">
        <w:r w:rsidDel="00116173">
          <w:rPr>
            <w:rFonts w:ascii="Courier New" w:hAnsi="Courier New" w:cs="Courier New"/>
            <w:color w:val="804000"/>
            <w:sz w:val="20"/>
            <w:szCs w:val="20"/>
            <w:highlight w:val="white"/>
          </w:rPr>
          <w:delText>#include &lt;LiquidCrystal.h&gt;</w:delText>
        </w:r>
      </w:del>
    </w:p>
    <w:p w14:paraId="3D779901" w14:textId="7974F07E" w:rsidR="006918A7" w:rsidDel="00116173" w:rsidRDefault="006918A7" w:rsidP="006918A7">
      <w:pPr>
        <w:widowControl w:val="0"/>
        <w:autoSpaceDE w:val="0"/>
        <w:autoSpaceDN w:val="0"/>
        <w:adjustRightInd w:val="0"/>
        <w:spacing w:after="0" w:line="240" w:lineRule="auto"/>
        <w:rPr>
          <w:del w:id="461" w:author="Michael Bell" w:date="2013-05-06T17:53:00Z"/>
          <w:rFonts w:ascii="Courier New" w:hAnsi="Courier New" w:cs="Courier New"/>
          <w:color w:val="000000"/>
          <w:sz w:val="20"/>
          <w:szCs w:val="20"/>
          <w:highlight w:val="white"/>
        </w:rPr>
      </w:pPr>
    </w:p>
    <w:p w14:paraId="30359235" w14:textId="163B047E" w:rsidR="006918A7" w:rsidDel="00116173" w:rsidRDefault="006918A7" w:rsidP="006918A7">
      <w:pPr>
        <w:widowControl w:val="0"/>
        <w:autoSpaceDE w:val="0"/>
        <w:autoSpaceDN w:val="0"/>
        <w:adjustRightInd w:val="0"/>
        <w:spacing w:after="0" w:line="240" w:lineRule="auto"/>
        <w:rPr>
          <w:del w:id="462" w:author="Michael Bell" w:date="2013-05-06T17:53:00Z"/>
          <w:rFonts w:ascii="Courier New" w:hAnsi="Courier New" w:cs="Courier New"/>
          <w:color w:val="008000"/>
          <w:sz w:val="20"/>
          <w:szCs w:val="20"/>
          <w:highlight w:val="white"/>
        </w:rPr>
      </w:pPr>
      <w:del w:id="463" w:author="Michael Bell" w:date="2013-05-06T17:53:00Z">
        <w:r w:rsidDel="00116173">
          <w:rPr>
            <w:rFonts w:ascii="Courier New" w:hAnsi="Courier New" w:cs="Courier New"/>
            <w:color w:val="008000"/>
            <w:sz w:val="20"/>
            <w:szCs w:val="20"/>
            <w:highlight w:val="white"/>
          </w:rPr>
          <w:delText>//initialise librarys</w:delText>
        </w:r>
      </w:del>
    </w:p>
    <w:p w14:paraId="1236C2BD" w14:textId="18990AC7" w:rsidR="006918A7" w:rsidDel="00116173" w:rsidRDefault="006918A7" w:rsidP="006918A7">
      <w:pPr>
        <w:widowControl w:val="0"/>
        <w:autoSpaceDE w:val="0"/>
        <w:autoSpaceDN w:val="0"/>
        <w:adjustRightInd w:val="0"/>
        <w:spacing w:after="0" w:line="240" w:lineRule="auto"/>
        <w:rPr>
          <w:del w:id="464" w:author="Michael Bell" w:date="2013-05-06T17:53:00Z"/>
          <w:rFonts w:ascii="Courier New" w:hAnsi="Courier New" w:cs="Courier New"/>
          <w:color w:val="000000"/>
          <w:sz w:val="20"/>
          <w:szCs w:val="20"/>
          <w:highlight w:val="white"/>
        </w:rPr>
      </w:pPr>
      <w:del w:id="465" w:author="Michael Bell" w:date="2013-05-06T17:53:00Z">
        <w:r w:rsidDel="00116173">
          <w:rPr>
            <w:rFonts w:ascii="Courier New" w:hAnsi="Courier New" w:cs="Courier New"/>
            <w:color w:val="000000"/>
            <w:sz w:val="20"/>
            <w:szCs w:val="20"/>
            <w:highlight w:val="white"/>
          </w:rPr>
          <w:delText>LiquidCrystal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del>
    </w:p>
    <w:p w14:paraId="59D98B13" w14:textId="423F278B" w:rsidR="006918A7" w:rsidDel="00116173" w:rsidRDefault="006918A7" w:rsidP="006918A7">
      <w:pPr>
        <w:widowControl w:val="0"/>
        <w:autoSpaceDE w:val="0"/>
        <w:autoSpaceDN w:val="0"/>
        <w:adjustRightInd w:val="0"/>
        <w:spacing w:after="0" w:line="240" w:lineRule="auto"/>
        <w:rPr>
          <w:del w:id="466" w:author="Michael Bell" w:date="2013-05-06T17:53:00Z"/>
          <w:rFonts w:ascii="Courier New" w:hAnsi="Courier New" w:cs="Courier New"/>
          <w:color w:val="000000"/>
          <w:sz w:val="20"/>
          <w:szCs w:val="20"/>
          <w:highlight w:val="white"/>
        </w:rPr>
      </w:pPr>
    </w:p>
    <w:p w14:paraId="09B93D82" w14:textId="33EEF9E1" w:rsidR="006918A7" w:rsidDel="00116173" w:rsidRDefault="006918A7" w:rsidP="006918A7">
      <w:pPr>
        <w:widowControl w:val="0"/>
        <w:autoSpaceDE w:val="0"/>
        <w:autoSpaceDN w:val="0"/>
        <w:adjustRightInd w:val="0"/>
        <w:spacing w:after="0" w:line="240" w:lineRule="auto"/>
        <w:rPr>
          <w:del w:id="467" w:author="Michael Bell" w:date="2013-05-06T17:53:00Z"/>
          <w:rFonts w:ascii="Courier New" w:hAnsi="Courier New" w:cs="Courier New"/>
          <w:color w:val="008000"/>
          <w:sz w:val="20"/>
          <w:szCs w:val="20"/>
          <w:highlight w:val="white"/>
        </w:rPr>
      </w:pPr>
      <w:del w:id="468" w:author="Michael Bell" w:date="2013-05-06T17:53:00Z">
        <w:r w:rsidDel="00116173">
          <w:rPr>
            <w:rFonts w:ascii="Courier New" w:hAnsi="Courier New" w:cs="Courier New"/>
            <w:color w:val="008000"/>
            <w:sz w:val="20"/>
            <w:szCs w:val="20"/>
            <w:highlight w:val="white"/>
          </w:rPr>
          <w:delText>//declare global variables</w:delText>
        </w:r>
      </w:del>
    </w:p>
    <w:p w14:paraId="22796365" w14:textId="71F4F9D6" w:rsidR="006918A7" w:rsidDel="00116173" w:rsidRDefault="006918A7" w:rsidP="006918A7">
      <w:pPr>
        <w:widowControl w:val="0"/>
        <w:autoSpaceDE w:val="0"/>
        <w:autoSpaceDN w:val="0"/>
        <w:adjustRightInd w:val="0"/>
        <w:spacing w:after="0" w:line="240" w:lineRule="auto"/>
        <w:rPr>
          <w:del w:id="469" w:author="Michael Bell" w:date="2013-05-06T17:53:00Z"/>
          <w:rFonts w:ascii="Courier New" w:hAnsi="Courier New" w:cs="Courier New"/>
          <w:color w:val="000000"/>
          <w:sz w:val="20"/>
          <w:szCs w:val="20"/>
          <w:highlight w:val="white"/>
        </w:rPr>
      </w:pPr>
    </w:p>
    <w:p w14:paraId="25E6D1E4" w14:textId="5E21836C" w:rsidR="006918A7" w:rsidDel="00116173" w:rsidRDefault="006918A7" w:rsidP="006918A7">
      <w:pPr>
        <w:widowControl w:val="0"/>
        <w:autoSpaceDE w:val="0"/>
        <w:autoSpaceDN w:val="0"/>
        <w:adjustRightInd w:val="0"/>
        <w:spacing w:after="0" w:line="240" w:lineRule="auto"/>
        <w:rPr>
          <w:del w:id="470" w:author="Michael Bell" w:date="2013-05-06T17:53:00Z"/>
          <w:rFonts w:ascii="Courier New" w:hAnsi="Courier New" w:cs="Courier New"/>
          <w:color w:val="008000"/>
          <w:sz w:val="20"/>
          <w:szCs w:val="20"/>
          <w:highlight w:val="white"/>
        </w:rPr>
      </w:pPr>
      <w:del w:id="471" w:author="Michael Bell" w:date="2013-05-06T17:53:00Z">
        <w:r w:rsidDel="00116173">
          <w:rPr>
            <w:rFonts w:ascii="Courier New" w:hAnsi="Courier New" w:cs="Courier New"/>
            <w:color w:val="008000"/>
            <w:sz w:val="20"/>
            <w:szCs w:val="20"/>
            <w:highlight w:val="white"/>
          </w:rPr>
          <w:delText>//train control variables</w:delText>
        </w:r>
      </w:del>
    </w:p>
    <w:p w14:paraId="230ED426" w14:textId="01355272" w:rsidR="006918A7" w:rsidDel="00116173" w:rsidRDefault="006918A7" w:rsidP="006918A7">
      <w:pPr>
        <w:widowControl w:val="0"/>
        <w:autoSpaceDE w:val="0"/>
        <w:autoSpaceDN w:val="0"/>
        <w:adjustRightInd w:val="0"/>
        <w:spacing w:after="0" w:line="240" w:lineRule="auto"/>
        <w:rPr>
          <w:del w:id="472" w:author="Michael Bell" w:date="2013-05-06T17:53:00Z"/>
          <w:rFonts w:ascii="Courier New" w:hAnsi="Courier New" w:cs="Courier New"/>
          <w:color w:val="008000"/>
          <w:sz w:val="20"/>
          <w:szCs w:val="20"/>
          <w:highlight w:val="white"/>
        </w:rPr>
      </w:pPr>
      <w:del w:id="473" w:author="Michael Bell" w:date="2013-05-06T17:53:00Z">
        <w:r w:rsidDel="00116173">
          <w:rPr>
            <w:rFonts w:ascii="Courier New" w:hAnsi="Courier New" w:cs="Courier New"/>
            <w:color w:val="8000FF"/>
            <w:sz w:val="20"/>
            <w:szCs w:val="20"/>
            <w:highlight w:val="white"/>
          </w:rPr>
          <w:delText>float</w:delText>
        </w:r>
        <w:r w:rsidDel="00116173">
          <w:rPr>
            <w:rFonts w:ascii="Courier New" w:hAnsi="Courier New" w:cs="Courier New"/>
            <w:color w:val="000000"/>
            <w:sz w:val="20"/>
            <w:szCs w:val="20"/>
            <w:highlight w:val="white"/>
          </w:rPr>
          <w:delText xml:space="preserve"> PPD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//Percentage Potential Difference -- what the board multiplies the maximum voltage by, this controls the speed of the train with 100 as the maximum and 0 for stop (PPD does not control direction)</w:delText>
        </w:r>
      </w:del>
    </w:p>
    <w:p w14:paraId="0AED71C0" w14:textId="7B601FDB" w:rsidR="006918A7" w:rsidDel="00116173" w:rsidRDefault="006918A7" w:rsidP="006918A7">
      <w:pPr>
        <w:widowControl w:val="0"/>
        <w:autoSpaceDE w:val="0"/>
        <w:autoSpaceDN w:val="0"/>
        <w:adjustRightInd w:val="0"/>
        <w:spacing w:after="0" w:line="240" w:lineRule="auto"/>
        <w:rPr>
          <w:del w:id="474" w:author="Michael Bell" w:date="2013-05-06T17:53:00Z"/>
          <w:rFonts w:ascii="Courier New" w:hAnsi="Courier New" w:cs="Courier New"/>
          <w:color w:val="008000"/>
          <w:sz w:val="20"/>
          <w:szCs w:val="20"/>
          <w:highlight w:val="white"/>
        </w:rPr>
      </w:pPr>
      <w:del w:id="475" w:author="Michael Bell" w:date="2013-05-06T17:53:00Z">
        <w:r w:rsidDel="00116173">
          <w:rPr>
            <w:rFonts w:ascii="Courier New" w:hAnsi="Courier New" w:cs="Courier New"/>
            <w:color w:val="000000"/>
            <w:sz w:val="20"/>
            <w:szCs w:val="20"/>
            <w:highlight w:val="white"/>
          </w:rPr>
          <w:delText>boolean reverser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//controls the direction of the train, when TRUE the train is reversed</w:delText>
        </w:r>
      </w:del>
    </w:p>
    <w:p w14:paraId="52319237" w14:textId="31B30BD8" w:rsidR="006918A7" w:rsidDel="00116173" w:rsidRDefault="006918A7" w:rsidP="006918A7">
      <w:pPr>
        <w:widowControl w:val="0"/>
        <w:autoSpaceDE w:val="0"/>
        <w:autoSpaceDN w:val="0"/>
        <w:adjustRightInd w:val="0"/>
        <w:spacing w:after="0" w:line="240" w:lineRule="auto"/>
        <w:rPr>
          <w:del w:id="476" w:author="Michael Bell" w:date="2013-05-06T17:53:00Z"/>
          <w:rFonts w:ascii="Courier New" w:hAnsi="Courier New" w:cs="Courier New"/>
          <w:color w:val="000000"/>
          <w:sz w:val="20"/>
          <w:szCs w:val="20"/>
          <w:highlight w:val="white"/>
        </w:rPr>
      </w:pPr>
    </w:p>
    <w:p w14:paraId="52C31C0D" w14:textId="3CDA3DE7" w:rsidR="006918A7" w:rsidDel="00116173" w:rsidRDefault="006918A7" w:rsidP="006918A7">
      <w:pPr>
        <w:widowControl w:val="0"/>
        <w:autoSpaceDE w:val="0"/>
        <w:autoSpaceDN w:val="0"/>
        <w:adjustRightInd w:val="0"/>
        <w:spacing w:after="0" w:line="240" w:lineRule="auto"/>
        <w:rPr>
          <w:del w:id="477" w:author="Michael Bell" w:date="2013-05-06T17:53:00Z"/>
          <w:rFonts w:ascii="Courier New" w:hAnsi="Courier New" w:cs="Courier New"/>
          <w:color w:val="008000"/>
          <w:sz w:val="20"/>
          <w:szCs w:val="20"/>
          <w:highlight w:val="white"/>
        </w:rPr>
      </w:pPr>
      <w:del w:id="478" w:author="Michael Bell" w:date="2013-05-06T17:53:00Z">
        <w:r w:rsidDel="00116173">
          <w:rPr>
            <w:rFonts w:ascii="Courier New" w:hAnsi="Courier New" w:cs="Courier New"/>
            <w:color w:val="008000"/>
            <w:sz w:val="20"/>
            <w:szCs w:val="20"/>
            <w:highlight w:val="white"/>
          </w:rPr>
          <w:delText>//track control variables</w:delText>
        </w:r>
      </w:del>
    </w:p>
    <w:p w14:paraId="2217F0EC" w14:textId="69428C6C" w:rsidR="006918A7" w:rsidDel="00116173" w:rsidRDefault="006918A7" w:rsidP="006918A7">
      <w:pPr>
        <w:widowControl w:val="0"/>
        <w:autoSpaceDE w:val="0"/>
        <w:autoSpaceDN w:val="0"/>
        <w:adjustRightInd w:val="0"/>
        <w:spacing w:after="0" w:line="240" w:lineRule="auto"/>
        <w:rPr>
          <w:del w:id="479" w:author="Michael Bell" w:date="2013-05-06T17:53:00Z"/>
          <w:rFonts w:ascii="Courier New" w:hAnsi="Courier New" w:cs="Courier New"/>
          <w:color w:val="008000"/>
          <w:sz w:val="20"/>
          <w:szCs w:val="20"/>
          <w:highlight w:val="white"/>
        </w:rPr>
      </w:pPr>
      <w:del w:id="480" w:author="Michael Bell" w:date="2013-05-06T17:53:00Z">
        <w:r w:rsidDel="00116173">
          <w:rPr>
            <w:rFonts w:ascii="Courier New" w:hAnsi="Courier New" w:cs="Courier New"/>
            <w:color w:val="000000"/>
            <w:sz w:val="20"/>
            <w:szCs w:val="20"/>
            <w:highlight w:val="white"/>
          </w:rPr>
          <w:delText>boolean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says the curent state of the points with FALSE for converge and TRUE for diverge</w:delText>
        </w:r>
      </w:del>
    </w:p>
    <w:p w14:paraId="0B824B2E" w14:textId="72067251" w:rsidR="006918A7" w:rsidDel="00116173" w:rsidRDefault="006918A7" w:rsidP="006918A7">
      <w:pPr>
        <w:widowControl w:val="0"/>
        <w:autoSpaceDE w:val="0"/>
        <w:autoSpaceDN w:val="0"/>
        <w:adjustRightInd w:val="0"/>
        <w:spacing w:after="0" w:line="240" w:lineRule="auto"/>
        <w:rPr>
          <w:del w:id="481" w:author="Michael Bell" w:date="2013-05-06T17:53:00Z"/>
          <w:rFonts w:ascii="Courier New" w:hAnsi="Courier New" w:cs="Courier New"/>
          <w:color w:val="008000"/>
          <w:sz w:val="20"/>
          <w:szCs w:val="20"/>
          <w:highlight w:val="white"/>
        </w:rPr>
      </w:pPr>
      <w:del w:id="482" w:author="Michael Bell" w:date="2013-05-06T17:53:00Z">
        <w:r w:rsidDel="00116173">
          <w:rPr>
            <w:rFonts w:ascii="Courier New" w:hAnsi="Courier New" w:cs="Courier New"/>
            <w:color w:val="000000"/>
            <w:sz w:val="20"/>
            <w:szCs w:val="20"/>
            <w:highlight w:val="white"/>
          </w:rPr>
          <w:delText>boolean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holds the desired state of the points with FALSE for converge and TRUE for diverge</w:delText>
        </w:r>
      </w:del>
    </w:p>
    <w:p w14:paraId="208AD517" w14:textId="7C5C79B2" w:rsidR="006918A7" w:rsidDel="00116173" w:rsidRDefault="006918A7" w:rsidP="006918A7">
      <w:pPr>
        <w:widowControl w:val="0"/>
        <w:autoSpaceDE w:val="0"/>
        <w:autoSpaceDN w:val="0"/>
        <w:adjustRightInd w:val="0"/>
        <w:spacing w:after="0" w:line="240" w:lineRule="auto"/>
        <w:rPr>
          <w:del w:id="483" w:author="Michael Bell" w:date="2013-05-06T17:53:00Z"/>
          <w:rFonts w:ascii="Courier New" w:hAnsi="Courier New" w:cs="Courier New"/>
          <w:color w:val="000000"/>
          <w:sz w:val="20"/>
          <w:szCs w:val="20"/>
          <w:highlight w:val="white"/>
        </w:rPr>
      </w:pPr>
    </w:p>
    <w:p w14:paraId="091DA1BC" w14:textId="02B58DA4" w:rsidR="006918A7" w:rsidDel="00116173" w:rsidRDefault="006918A7" w:rsidP="006918A7">
      <w:pPr>
        <w:widowControl w:val="0"/>
        <w:autoSpaceDE w:val="0"/>
        <w:autoSpaceDN w:val="0"/>
        <w:adjustRightInd w:val="0"/>
        <w:spacing w:after="0" w:line="240" w:lineRule="auto"/>
        <w:rPr>
          <w:del w:id="484" w:author="Michael Bell" w:date="2013-05-06T17:53:00Z"/>
          <w:rFonts w:ascii="Courier New" w:hAnsi="Courier New" w:cs="Courier New"/>
          <w:color w:val="008000"/>
          <w:sz w:val="20"/>
          <w:szCs w:val="20"/>
          <w:highlight w:val="white"/>
        </w:rPr>
      </w:pPr>
      <w:del w:id="485" w:author="Michael Bell" w:date="2013-05-06T17:53:00Z">
        <w:r w:rsidDel="00116173">
          <w:rPr>
            <w:rFonts w:ascii="Courier New" w:hAnsi="Courier New" w:cs="Courier New"/>
            <w:color w:val="008000"/>
            <w:sz w:val="20"/>
            <w:szCs w:val="20"/>
            <w:highlight w:val="white"/>
          </w:rPr>
          <w:delText>//pin number constants</w:delText>
        </w:r>
      </w:del>
    </w:p>
    <w:p w14:paraId="50D25C9F" w14:textId="5B52BB92" w:rsidR="006918A7" w:rsidDel="00116173" w:rsidRDefault="006918A7" w:rsidP="006918A7">
      <w:pPr>
        <w:widowControl w:val="0"/>
        <w:autoSpaceDE w:val="0"/>
        <w:autoSpaceDN w:val="0"/>
        <w:adjustRightInd w:val="0"/>
        <w:spacing w:after="0" w:line="240" w:lineRule="auto"/>
        <w:rPr>
          <w:del w:id="486" w:author="Michael Bell" w:date="2013-05-06T17:53:00Z"/>
          <w:rFonts w:ascii="Courier New" w:hAnsi="Courier New" w:cs="Courier New"/>
          <w:color w:val="008000"/>
          <w:sz w:val="20"/>
          <w:szCs w:val="20"/>
          <w:highlight w:val="white"/>
        </w:rPr>
      </w:pPr>
      <w:del w:id="487" w:author="Michael Bell" w:date="2013-05-06T17:53:00Z">
        <w:r w:rsidDel="00116173">
          <w:rPr>
            <w:rFonts w:ascii="Courier New" w:hAnsi="Courier New" w:cs="Courier New"/>
            <w:color w:val="804000"/>
            <w:sz w:val="20"/>
            <w:szCs w:val="20"/>
            <w:highlight w:val="white"/>
          </w:rPr>
          <w:delText xml:space="preserve">#define pinPD 3 </w:delText>
        </w:r>
        <w:r w:rsidDel="00116173">
          <w:rPr>
            <w:rFonts w:ascii="Courier New" w:hAnsi="Courier New" w:cs="Courier New"/>
            <w:color w:val="008000"/>
            <w:sz w:val="20"/>
            <w:szCs w:val="20"/>
            <w:highlight w:val="white"/>
          </w:rPr>
          <w:delText>//the pin number for the Potential Diference output</w:delText>
        </w:r>
      </w:del>
    </w:p>
    <w:p w14:paraId="313829DD" w14:textId="6E990DCC" w:rsidR="006918A7" w:rsidDel="00116173" w:rsidRDefault="006918A7" w:rsidP="006918A7">
      <w:pPr>
        <w:widowControl w:val="0"/>
        <w:autoSpaceDE w:val="0"/>
        <w:autoSpaceDN w:val="0"/>
        <w:adjustRightInd w:val="0"/>
        <w:spacing w:after="0" w:line="240" w:lineRule="auto"/>
        <w:rPr>
          <w:del w:id="488" w:author="Michael Bell" w:date="2013-05-06T17:53:00Z"/>
          <w:rFonts w:ascii="Courier New" w:hAnsi="Courier New" w:cs="Courier New"/>
          <w:color w:val="008000"/>
          <w:sz w:val="20"/>
          <w:szCs w:val="20"/>
          <w:highlight w:val="white"/>
        </w:rPr>
      </w:pPr>
      <w:del w:id="489" w:author="Michael Bell" w:date="2013-05-06T17:53:00Z">
        <w:r w:rsidDel="00116173">
          <w:rPr>
            <w:rFonts w:ascii="Courier New" w:hAnsi="Courier New" w:cs="Courier New"/>
            <w:color w:val="804000"/>
            <w:sz w:val="20"/>
            <w:szCs w:val="20"/>
            <w:highlight w:val="white"/>
          </w:rPr>
          <w:delText xml:space="preserve">#define pinDIR 12 </w:delText>
        </w:r>
        <w:r w:rsidDel="00116173">
          <w:rPr>
            <w:rFonts w:ascii="Courier New" w:hAnsi="Courier New" w:cs="Courier New"/>
            <w:color w:val="008000"/>
            <w:sz w:val="20"/>
            <w:szCs w:val="20"/>
            <w:highlight w:val="white"/>
          </w:rPr>
          <w:delText>//the pin number of the direction pin</w:delText>
        </w:r>
      </w:del>
    </w:p>
    <w:p w14:paraId="52AABE8D" w14:textId="0E27E2D3" w:rsidR="006918A7" w:rsidDel="00116173" w:rsidRDefault="006918A7" w:rsidP="006918A7">
      <w:pPr>
        <w:widowControl w:val="0"/>
        <w:autoSpaceDE w:val="0"/>
        <w:autoSpaceDN w:val="0"/>
        <w:adjustRightInd w:val="0"/>
        <w:spacing w:after="0" w:line="240" w:lineRule="auto"/>
        <w:rPr>
          <w:del w:id="490" w:author="Michael Bell" w:date="2013-05-06T17:53:00Z"/>
          <w:rFonts w:ascii="Courier New" w:hAnsi="Courier New" w:cs="Courier New"/>
          <w:color w:val="008000"/>
          <w:sz w:val="20"/>
          <w:szCs w:val="20"/>
          <w:highlight w:val="white"/>
        </w:rPr>
      </w:pPr>
      <w:del w:id="491" w:author="Michael Bell" w:date="2013-05-06T17:53:00Z">
        <w:r w:rsidDel="00116173">
          <w:rPr>
            <w:rFonts w:ascii="Courier New" w:hAnsi="Courier New" w:cs="Courier New"/>
            <w:color w:val="804000"/>
            <w:sz w:val="20"/>
            <w:szCs w:val="20"/>
            <w:highlight w:val="white"/>
          </w:rPr>
          <w:delText xml:space="preserve">#define pinButtons A0 </w:delText>
        </w:r>
        <w:r w:rsidDel="00116173">
          <w:rPr>
            <w:rFonts w:ascii="Courier New" w:hAnsi="Courier New" w:cs="Courier New"/>
            <w:color w:val="008000"/>
            <w:sz w:val="20"/>
            <w:szCs w:val="20"/>
            <w:highlight w:val="white"/>
          </w:rPr>
          <w:delText>//the button input pin</w:delText>
        </w:r>
      </w:del>
    </w:p>
    <w:p w14:paraId="7B5D1B0F" w14:textId="399395E8" w:rsidR="006918A7" w:rsidDel="00116173" w:rsidRDefault="006918A7" w:rsidP="006918A7">
      <w:pPr>
        <w:widowControl w:val="0"/>
        <w:autoSpaceDE w:val="0"/>
        <w:autoSpaceDN w:val="0"/>
        <w:adjustRightInd w:val="0"/>
        <w:spacing w:after="0" w:line="240" w:lineRule="auto"/>
        <w:rPr>
          <w:del w:id="492" w:author="Michael Bell" w:date="2013-05-06T17:53:00Z"/>
          <w:rFonts w:ascii="Courier New" w:hAnsi="Courier New" w:cs="Courier New"/>
          <w:color w:val="008000"/>
          <w:sz w:val="20"/>
          <w:szCs w:val="20"/>
          <w:highlight w:val="white"/>
        </w:rPr>
      </w:pPr>
      <w:del w:id="493" w:author="Michael Bell" w:date="2013-05-06T17:53:00Z">
        <w:r w:rsidDel="00116173">
          <w:rPr>
            <w:rFonts w:ascii="Courier New" w:hAnsi="Courier New" w:cs="Courier New"/>
            <w:color w:val="804000"/>
            <w:sz w:val="20"/>
            <w:szCs w:val="20"/>
            <w:highlight w:val="white"/>
          </w:rPr>
          <w:delText xml:space="preserve">#define pinLowSensors A1 </w:delText>
        </w:r>
        <w:r w:rsidDel="00116173">
          <w:rPr>
            <w:rFonts w:ascii="Courier New" w:hAnsi="Courier New" w:cs="Courier New"/>
            <w:color w:val="008000"/>
            <w:sz w:val="20"/>
            <w:szCs w:val="20"/>
            <w:highlight w:val="white"/>
          </w:rPr>
          <w:delText>//the first 5 sensors</w:delText>
        </w:r>
      </w:del>
    </w:p>
    <w:p w14:paraId="3DE4079C" w14:textId="5E9F3D5E" w:rsidR="006918A7" w:rsidDel="00116173" w:rsidRDefault="006918A7" w:rsidP="006918A7">
      <w:pPr>
        <w:widowControl w:val="0"/>
        <w:autoSpaceDE w:val="0"/>
        <w:autoSpaceDN w:val="0"/>
        <w:adjustRightInd w:val="0"/>
        <w:spacing w:after="0" w:line="240" w:lineRule="auto"/>
        <w:rPr>
          <w:del w:id="494" w:author="Michael Bell" w:date="2013-05-06T17:53:00Z"/>
          <w:rFonts w:ascii="Courier New" w:hAnsi="Courier New" w:cs="Courier New"/>
          <w:color w:val="008000"/>
          <w:sz w:val="20"/>
          <w:szCs w:val="20"/>
          <w:highlight w:val="white"/>
        </w:rPr>
      </w:pPr>
      <w:del w:id="495" w:author="Michael Bell" w:date="2013-05-06T17:53:00Z">
        <w:r w:rsidDel="00116173">
          <w:rPr>
            <w:rFonts w:ascii="Courier New" w:hAnsi="Courier New" w:cs="Courier New"/>
            <w:color w:val="804000"/>
            <w:sz w:val="20"/>
            <w:szCs w:val="20"/>
            <w:highlight w:val="white"/>
          </w:rPr>
          <w:delText xml:space="preserve">#define pinHighSensors A2 </w:delText>
        </w:r>
        <w:r w:rsidDel="00116173">
          <w:rPr>
            <w:rFonts w:ascii="Courier New" w:hAnsi="Courier New" w:cs="Courier New"/>
            <w:color w:val="008000"/>
            <w:sz w:val="20"/>
            <w:szCs w:val="20"/>
            <w:highlight w:val="white"/>
          </w:rPr>
          <w:delText>//the last 5 sensors</w:delText>
        </w:r>
      </w:del>
    </w:p>
    <w:p w14:paraId="7004BA92" w14:textId="1E02292D" w:rsidR="006918A7" w:rsidDel="00116173" w:rsidRDefault="006918A7" w:rsidP="006918A7">
      <w:pPr>
        <w:widowControl w:val="0"/>
        <w:autoSpaceDE w:val="0"/>
        <w:autoSpaceDN w:val="0"/>
        <w:adjustRightInd w:val="0"/>
        <w:spacing w:after="0" w:line="240" w:lineRule="auto"/>
        <w:rPr>
          <w:del w:id="496" w:author="Michael Bell" w:date="2013-05-06T17:53:00Z"/>
          <w:rFonts w:ascii="Courier New" w:hAnsi="Courier New" w:cs="Courier New"/>
          <w:color w:val="000000"/>
          <w:sz w:val="20"/>
          <w:szCs w:val="20"/>
          <w:highlight w:val="white"/>
        </w:rPr>
      </w:pPr>
    </w:p>
    <w:p w14:paraId="00765726" w14:textId="13194CE8" w:rsidR="006918A7" w:rsidDel="00116173" w:rsidRDefault="006918A7" w:rsidP="006918A7">
      <w:pPr>
        <w:widowControl w:val="0"/>
        <w:autoSpaceDE w:val="0"/>
        <w:autoSpaceDN w:val="0"/>
        <w:adjustRightInd w:val="0"/>
        <w:spacing w:after="0" w:line="240" w:lineRule="auto"/>
        <w:rPr>
          <w:del w:id="497" w:author="Michael Bell" w:date="2013-05-06T17:53:00Z"/>
          <w:rFonts w:ascii="Courier New" w:hAnsi="Courier New" w:cs="Courier New"/>
          <w:color w:val="008000"/>
          <w:sz w:val="20"/>
          <w:szCs w:val="20"/>
          <w:highlight w:val="white"/>
        </w:rPr>
      </w:pPr>
      <w:del w:id="498" w:author="Michael Bell" w:date="2013-05-06T17:53:00Z">
        <w:r w:rsidDel="00116173">
          <w:rPr>
            <w:rFonts w:ascii="Courier New" w:hAnsi="Courier New" w:cs="Courier New"/>
            <w:color w:val="804000"/>
            <w:sz w:val="20"/>
            <w:szCs w:val="20"/>
            <w:highlight w:val="white"/>
          </w:rPr>
          <w:delText xml:space="preserve">#define point1 0 </w:delText>
        </w:r>
        <w:r w:rsidDel="00116173">
          <w:rPr>
            <w:rFonts w:ascii="Courier New" w:hAnsi="Courier New" w:cs="Courier New"/>
            <w:color w:val="008000"/>
            <w:sz w:val="20"/>
            <w:szCs w:val="20"/>
            <w:highlight w:val="white"/>
          </w:rPr>
          <w:delText>//the pins for the point relays</w:delText>
        </w:r>
      </w:del>
    </w:p>
    <w:p w14:paraId="56F9F3B1" w14:textId="4CA80C57" w:rsidR="006918A7" w:rsidDel="00116173" w:rsidRDefault="006918A7" w:rsidP="006918A7">
      <w:pPr>
        <w:widowControl w:val="0"/>
        <w:autoSpaceDE w:val="0"/>
        <w:autoSpaceDN w:val="0"/>
        <w:adjustRightInd w:val="0"/>
        <w:spacing w:after="0" w:line="240" w:lineRule="auto"/>
        <w:rPr>
          <w:del w:id="499" w:author="Michael Bell" w:date="2013-05-06T17:53:00Z"/>
          <w:rFonts w:ascii="Courier New" w:hAnsi="Courier New" w:cs="Courier New"/>
          <w:color w:val="804000"/>
          <w:sz w:val="20"/>
          <w:szCs w:val="20"/>
          <w:highlight w:val="white"/>
        </w:rPr>
      </w:pPr>
      <w:del w:id="500" w:author="Michael Bell" w:date="2013-05-06T17:53:00Z">
        <w:r w:rsidDel="00116173">
          <w:rPr>
            <w:rFonts w:ascii="Courier New" w:hAnsi="Courier New" w:cs="Courier New"/>
            <w:color w:val="804000"/>
            <w:sz w:val="20"/>
            <w:szCs w:val="20"/>
            <w:highlight w:val="white"/>
          </w:rPr>
          <w:delText>#define point2 1</w:delText>
        </w:r>
      </w:del>
    </w:p>
    <w:p w14:paraId="4E06B18E" w14:textId="65EE37F3" w:rsidR="006918A7" w:rsidDel="00116173" w:rsidRDefault="006918A7" w:rsidP="006918A7">
      <w:pPr>
        <w:widowControl w:val="0"/>
        <w:autoSpaceDE w:val="0"/>
        <w:autoSpaceDN w:val="0"/>
        <w:adjustRightInd w:val="0"/>
        <w:spacing w:after="0" w:line="240" w:lineRule="auto"/>
        <w:rPr>
          <w:del w:id="501" w:author="Michael Bell" w:date="2013-05-06T17:53:00Z"/>
          <w:rFonts w:ascii="Courier New" w:hAnsi="Courier New" w:cs="Courier New"/>
          <w:color w:val="804000"/>
          <w:sz w:val="20"/>
          <w:szCs w:val="20"/>
          <w:highlight w:val="white"/>
        </w:rPr>
      </w:pPr>
      <w:del w:id="502" w:author="Michael Bell" w:date="2013-05-06T17:53:00Z">
        <w:r w:rsidDel="00116173">
          <w:rPr>
            <w:rFonts w:ascii="Courier New" w:hAnsi="Courier New" w:cs="Courier New"/>
            <w:color w:val="804000"/>
            <w:sz w:val="20"/>
            <w:szCs w:val="20"/>
            <w:highlight w:val="white"/>
          </w:rPr>
          <w:delText>#define point3 2</w:delText>
        </w:r>
      </w:del>
    </w:p>
    <w:p w14:paraId="71D67B3C" w14:textId="7EE55704" w:rsidR="006918A7" w:rsidDel="00116173" w:rsidRDefault="006918A7" w:rsidP="006918A7">
      <w:pPr>
        <w:widowControl w:val="0"/>
        <w:autoSpaceDE w:val="0"/>
        <w:autoSpaceDN w:val="0"/>
        <w:adjustRightInd w:val="0"/>
        <w:spacing w:after="0" w:line="240" w:lineRule="auto"/>
        <w:rPr>
          <w:del w:id="503" w:author="Michael Bell" w:date="2013-05-06T17:53:00Z"/>
          <w:rFonts w:ascii="Courier New" w:hAnsi="Courier New" w:cs="Courier New"/>
          <w:color w:val="804000"/>
          <w:sz w:val="20"/>
          <w:szCs w:val="20"/>
          <w:highlight w:val="white"/>
        </w:rPr>
      </w:pPr>
      <w:del w:id="504" w:author="Michael Bell" w:date="2013-05-06T17:53:00Z">
        <w:r w:rsidDel="00116173">
          <w:rPr>
            <w:rFonts w:ascii="Courier New" w:hAnsi="Courier New" w:cs="Courier New"/>
            <w:color w:val="804000"/>
            <w:sz w:val="20"/>
            <w:szCs w:val="20"/>
            <w:highlight w:val="white"/>
          </w:rPr>
          <w:delText>#define point4 10</w:delText>
        </w:r>
      </w:del>
    </w:p>
    <w:p w14:paraId="4C42A728" w14:textId="3F482A51" w:rsidR="006918A7" w:rsidDel="00116173" w:rsidRDefault="006918A7" w:rsidP="006918A7">
      <w:pPr>
        <w:widowControl w:val="0"/>
        <w:autoSpaceDE w:val="0"/>
        <w:autoSpaceDN w:val="0"/>
        <w:adjustRightInd w:val="0"/>
        <w:spacing w:after="0" w:line="240" w:lineRule="auto"/>
        <w:rPr>
          <w:del w:id="505" w:author="Michael Bell" w:date="2013-05-06T17:53:00Z"/>
          <w:rFonts w:ascii="Courier New" w:hAnsi="Courier New" w:cs="Courier New"/>
          <w:color w:val="804000"/>
          <w:sz w:val="20"/>
          <w:szCs w:val="20"/>
          <w:highlight w:val="white"/>
        </w:rPr>
      </w:pPr>
      <w:del w:id="506" w:author="Michael Bell" w:date="2013-05-06T17:53:00Z">
        <w:r w:rsidDel="00116173">
          <w:rPr>
            <w:rFonts w:ascii="Courier New" w:hAnsi="Courier New" w:cs="Courier New"/>
            <w:color w:val="804000"/>
            <w:sz w:val="20"/>
            <w:szCs w:val="20"/>
            <w:highlight w:val="white"/>
          </w:rPr>
          <w:delText>#define point5 A3</w:delText>
        </w:r>
      </w:del>
    </w:p>
    <w:p w14:paraId="341374D6" w14:textId="4E8C34A0" w:rsidR="006918A7" w:rsidDel="00116173" w:rsidRDefault="006918A7" w:rsidP="006918A7">
      <w:pPr>
        <w:widowControl w:val="0"/>
        <w:autoSpaceDE w:val="0"/>
        <w:autoSpaceDN w:val="0"/>
        <w:adjustRightInd w:val="0"/>
        <w:spacing w:after="0" w:line="240" w:lineRule="auto"/>
        <w:rPr>
          <w:del w:id="507" w:author="Michael Bell" w:date="2013-05-06T17:53:00Z"/>
          <w:rFonts w:ascii="Courier New" w:hAnsi="Courier New" w:cs="Courier New"/>
          <w:color w:val="000000"/>
          <w:sz w:val="20"/>
          <w:szCs w:val="20"/>
          <w:highlight w:val="white"/>
        </w:rPr>
      </w:pPr>
    </w:p>
    <w:p w14:paraId="6975FE45" w14:textId="6954B0CA" w:rsidR="006918A7" w:rsidDel="00116173" w:rsidRDefault="006918A7" w:rsidP="006918A7">
      <w:pPr>
        <w:widowControl w:val="0"/>
        <w:autoSpaceDE w:val="0"/>
        <w:autoSpaceDN w:val="0"/>
        <w:adjustRightInd w:val="0"/>
        <w:spacing w:after="0" w:line="240" w:lineRule="auto"/>
        <w:rPr>
          <w:del w:id="508" w:author="Michael Bell" w:date="2013-05-06T17:53:00Z"/>
          <w:rFonts w:ascii="Courier New" w:hAnsi="Courier New" w:cs="Courier New"/>
          <w:color w:val="008000"/>
          <w:sz w:val="20"/>
          <w:szCs w:val="20"/>
          <w:highlight w:val="white"/>
        </w:rPr>
      </w:pPr>
      <w:del w:id="509" w:author="Michael Bell" w:date="2013-05-06T17:53:00Z">
        <w:r w:rsidDel="00116173">
          <w:rPr>
            <w:rFonts w:ascii="Courier New" w:hAnsi="Courier New" w:cs="Courier New"/>
            <w:color w:val="008000"/>
            <w:sz w:val="20"/>
            <w:szCs w:val="20"/>
            <w:highlight w:val="white"/>
          </w:rPr>
          <w:delText>//          #define pointPower 11</w:delText>
        </w:r>
      </w:del>
    </w:p>
    <w:p w14:paraId="6EA896AC" w14:textId="710F1B35" w:rsidR="006918A7" w:rsidDel="00116173" w:rsidRDefault="006918A7" w:rsidP="006918A7">
      <w:pPr>
        <w:widowControl w:val="0"/>
        <w:autoSpaceDE w:val="0"/>
        <w:autoSpaceDN w:val="0"/>
        <w:adjustRightInd w:val="0"/>
        <w:spacing w:after="0" w:line="240" w:lineRule="auto"/>
        <w:rPr>
          <w:del w:id="510" w:author="Michael Bell" w:date="2013-05-06T17:53:00Z"/>
          <w:rFonts w:ascii="Courier New" w:hAnsi="Courier New" w:cs="Courier New"/>
          <w:color w:val="804000"/>
          <w:sz w:val="20"/>
          <w:szCs w:val="20"/>
          <w:highlight w:val="white"/>
        </w:rPr>
      </w:pPr>
      <w:del w:id="511" w:author="Michael Bell" w:date="2013-05-06T17:53:00Z">
        <w:r w:rsidDel="00116173">
          <w:rPr>
            <w:rFonts w:ascii="Courier New" w:hAnsi="Courier New" w:cs="Courier New"/>
            <w:color w:val="804000"/>
            <w:sz w:val="20"/>
            <w:szCs w:val="20"/>
            <w:highlight w:val="white"/>
          </w:rPr>
          <w:delText>#define pointDir 11</w:delText>
        </w:r>
      </w:del>
    </w:p>
    <w:p w14:paraId="54A93D1E" w14:textId="6B93BAAF" w:rsidR="006918A7" w:rsidDel="00116173" w:rsidRDefault="006918A7" w:rsidP="006918A7">
      <w:pPr>
        <w:widowControl w:val="0"/>
        <w:autoSpaceDE w:val="0"/>
        <w:autoSpaceDN w:val="0"/>
        <w:adjustRightInd w:val="0"/>
        <w:spacing w:after="0" w:line="240" w:lineRule="auto"/>
        <w:rPr>
          <w:del w:id="512" w:author="Michael Bell" w:date="2013-05-06T17:53:00Z"/>
          <w:rFonts w:ascii="Courier New" w:hAnsi="Courier New" w:cs="Courier New"/>
          <w:color w:val="000000"/>
          <w:sz w:val="20"/>
          <w:szCs w:val="20"/>
          <w:highlight w:val="white"/>
        </w:rPr>
      </w:pPr>
    </w:p>
    <w:p w14:paraId="7B9A92D1" w14:textId="1D6DC449" w:rsidR="006918A7" w:rsidDel="00116173" w:rsidRDefault="006918A7" w:rsidP="006918A7">
      <w:pPr>
        <w:widowControl w:val="0"/>
        <w:autoSpaceDE w:val="0"/>
        <w:autoSpaceDN w:val="0"/>
        <w:adjustRightInd w:val="0"/>
        <w:spacing w:after="0" w:line="240" w:lineRule="auto"/>
        <w:rPr>
          <w:del w:id="513" w:author="Michael Bell" w:date="2013-05-06T17:53:00Z"/>
          <w:rFonts w:ascii="Courier New" w:hAnsi="Courier New" w:cs="Courier New"/>
          <w:color w:val="008000"/>
          <w:sz w:val="20"/>
          <w:szCs w:val="20"/>
          <w:highlight w:val="white"/>
        </w:rPr>
      </w:pPr>
      <w:del w:id="514" w:author="Michael Bell" w:date="2013-05-06T17:53:00Z">
        <w:r w:rsidDel="00116173">
          <w:rPr>
            <w:rFonts w:ascii="Courier New" w:hAnsi="Courier New" w:cs="Courier New"/>
            <w:color w:val="008000"/>
            <w:sz w:val="20"/>
            <w:szCs w:val="20"/>
            <w:highlight w:val="white"/>
          </w:rPr>
          <w:delText>//the instruction array</w:delText>
        </w:r>
      </w:del>
    </w:p>
    <w:p w14:paraId="73FF63D8" w14:textId="64C13164" w:rsidR="006918A7" w:rsidDel="00116173" w:rsidRDefault="006918A7" w:rsidP="006918A7">
      <w:pPr>
        <w:widowControl w:val="0"/>
        <w:autoSpaceDE w:val="0"/>
        <w:autoSpaceDN w:val="0"/>
        <w:adjustRightInd w:val="0"/>
        <w:spacing w:after="0" w:line="240" w:lineRule="auto"/>
        <w:rPr>
          <w:del w:id="515" w:author="Michael Bell" w:date="2013-05-06T17:53:00Z"/>
          <w:rFonts w:ascii="Courier New" w:hAnsi="Courier New" w:cs="Courier New"/>
          <w:color w:val="008000"/>
          <w:sz w:val="20"/>
          <w:szCs w:val="20"/>
          <w:highlight w:val="white"/>
        </w:rPr>
      </w:pPr>
      <w:del w:id="516" w:author="Michael Bell" w:date="2013-05-06T17:53:00Z">
        <w:r w:rsidDel="00116173">
          <w:rPr>
            <w:rFonts w:ascii="Courier New" w:hAnsi="Courier New" w:cs="Courier New"/>
            <w:color w:val="8000FF"/>
            <w:sz w:val="20"/>
            <w:szCs w:val="20"/>
            <w:highlight w:val="white"/>
          </w:rPr>
          <w:delText>char</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//array containing the switching instructions</w:delText>
        </w:r>
      </w:del>
    </w:p>
    <w:p w14:paraId="27A6427E" w14:textId="6290ADBB" w:rsidR="006918A7" w:rsidDel="00116173" w:rsidRDefault="006918A7" w:rsidP="006918A7">
      <w:pPr>
        <w:widowControl w:val="0"/>
        <w:autoSpaceDE w:val="0"/>
        <w:autoSpaceDN w:val="0"/>
        <w:adjustRightInd w:val="0"/>
        <w:spacing w:after="0" w:line="240" w:lineRule="auto"/>
        <w:rPr>
          <w:del w:id="517" w:author="Michael Bell" w:date="2013-05-06T17:53:00Z"/>
          <w:rFonts w:ascii="Courier New" w:hAnsi="Courier New" w:cs="Courier New"/>
          <w:color w:val="000000"/>
          <w:sz w:val="20"/>
          <w:szCs w:val="20"/>
          <w:highlight w:val="white"/>
        </w:rPr>
      </w:pPr>
    </w:p>
    <w:p w14:paraId="30519A57" w14:textId="6365C80E" w:rsidR="006918A7" w:rsidDel="00116173" w:rsidRDefault="006918A7" w:rsidP="006918A7">
      <w:pPr>
        <w:widowControl w:val="0"/>
        <w:autoSpaceDE w:val="0"/>
        <w:autoSpaceDN w:val="0"/>
        <w:adjustRightInd w:val="0"/>
        <w:spacing w:after="0" w:line="240" w:lineRule="auto"/>
        <w:rPr>
          <w:del w:id="518" w:author="Michael Bell" w:date="2013-05-06T17:53:00Z"/>
          <w:rFonts w:ascii="Courier New" w:hAnsi="Courier New" w:cs="Courier New"/>
          <w:color w:val="008000"/>
          <w:sz w:val="20"/>
          <w:szCs w:val="20"/>
          <w:highlight w:val="white"/>
        </w:rPr>
      </w:pPr>
      <w:del w:id="519" w:author="Michael Bell" w:date="2013-05-06T17:53:00Z">
        <w:r w:rsidDel="00116173">
          <w:rPr>
            <w:rFonts w:ascii="Courier New" w:hAnsi="Courier New" w:cs="Courier New"/>
            <w:color w:val="008000"/>
            <w:sz w:val="20"/>
            <w:szCs w:val="20"/>
            <w:highlight w:val="white"/>
          </w:rPr>
          <w:delText>//the menu array</w:delText>
        </w:r>
      </w:del>
    </w:p>
    <w:p w14:paraId="459AC8C8" w14:textId="5148E5B5" w:rsidR="006918A7" w:rsidDel="00116173" w:rsidRDefault="006918A7" w:rsidP="006918A7">
      <w:pPr>
        <w:widowControl w:val="0"/>
        <w:autoSpaceDE w:val="0"/>
        <w:autoSpaceDN w:val="0"/>
        <w:adjustRightInd w:val="0"/>
        <w:spacing w:after="0" w:line="240" w:lineRule="auto"/>
        <w:rPr>
          <w:del w:id="520" w:author="Michael Bell" w:date="2013-05-06T17:53:00Z"/>
          <w:rFonts w:ascii="Courier New" w:hAnsi="Courier New" w:cs="Courier New"/>
          <w:color w:val="000000"/>
          <w:sz w:val="20"/>
          <w:szCs w:val="20"/>
          <w:highlight w:val="white"/>
        </w:rPr>
      </w:pPr>
      <w:del w:id="521" w:author="Michael Bell" w:date="2013-05-06T17:53:00Z">
        <w:r w:rsidDel="00116173">
          <w:rPr>
            <w:rFonts w:ascii="Courier New" w:hAnsi="Courier New" w:cs="Courier New"/>
            <w:color w:val="000000"/>
            <w:sz w:val="20"/>
            <w:szCs w:val="20"/>
            <w:highlight w:val="white"/>
          </w:rPr>
          <w:delText>String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5E157DF1" w14:textId="74A13634" w:rsidR="006918A7" w:rsidDel="00116173" w:rsidRDefault="006918A7" w:rsidP="006918A7">
      <w:pPr>
        <w:widowControl w:val="0"/>
        <w:autoSpaceDE w:val="0"/>
        <w:autoSpaceDN w:val="0"/>
        <w:adjustRightInd w:val="0"/>
        <w:spacing w:after="0" w:line="240" w:lineRule="auto"/>
        <w:rPr>
          <w:del w:id="522" w:author="Michael Bell" w:date="2013-05-06T17:53:00Z"/>
          <w:rFonts w:ascii="Courier New" w:hAnsi="Courier New" w:cs="Courier New"/>
          <w:color w:val="000000"/>
          <w:sz w:val="20"/>
          <w:szCs w:val="20"/>
          <w:highlight w:val="white"/>
        </w:rPr>
      </w:pPr>
    </w:p>
    <w:p w14:paraId="798D65DB" w14:textId="67A966D8" w:rsidR="006918A7" w:rsidDel="00116173" w:rsidRDefault="006918A7" w:rsidP="006918A7">
      <w:pPr>
        <w:widowControl w:val="0"/>
        <w:autoSpaceDE w:val="0"/>
        <w:autoSpaceDN w:val="0"/>
        <w:adjustRightInd w:val="0"/>
        <w:spacing w:after="0" w:line="240" w:lineRule="auto"/>
        <w:rPr>
          <w:del w:id="523" w:author="Michael Bell" w:date="2013-05-06T17:53:00Z"/>
          <w:rFonts w:ascii="Courier New" w:hAnsi="Courier New" w:cs="Courier New"/>
          <w:color w:val="008000"/>
          <w:sz w:val="20"/>
          <w:szCs w:val="20"/>
          <w:highlight w:val="white"/>
        </w:rPr>
      </w:pPr>
      <w:del w:id="524" w:author="Michael Bell" w:date="2013-05-06T17:53:00Z">
        <w:r w:rsidDel="00116173">
          <w:rPr>
            <w:rFonts w:ascii="Courier New" w:hAnsi="Courier New" w:cs="Courier New"/>
            <w:color w:val="008000"/>
            <w:sz w:val="20"/>
            <w:szCs w:val="20"/>
            <w:highlight w:val="white"/>
          </w:rPr>
          <w:delText>//position in the menu</w:delText>
        </w:r>
      </w:del>
    </w:p>
    <w:p w14:paraId="4089848F" w14:textId="165ED66D" w:rsidR="006918A7" w:rsidDel="00116173" w:rsidRDefault="006918A7" w:rsidP="006918A7">
      <w:pPr>
        <w:widowControl w:val="0"/>
        <w:autoSpaceDE w:val="0"/>
        <w:autoSpaceDN w:val="0"/>
        <w:adjustRightInd w:val="0"/>
        <w:spacing w:after="0" w:line="240" w:lineRule="auto"/>
        <w:rPr>
          <w:del w:id="525" w:author="Michael Bell" w:date="2013-05-06T17:53:00Z"/>
          <w:rFonts w:ascii="Courier New" w:hAnsi="Courier New" w:cs="Courier New"/>
          <w:color w:val="000000"/>
          <w:sz w:val="20"/>
          <w:szCs w:val="20"/>
          <w:highlight w:val="white"/>
        </w:rPr>
      </w:pPr>
      <w:del w:id="526"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76AF417B" w14:textId="10FDE9CA" w:rsidR="006918A7" w:rsidDel="00116173" w:rsidRDefault="006918A7" w:rsidP="006918A7">
      <w:pPr>
        <w:widowControl w:val="0"/>
        <w:autoSpaceDE w:val="0"/>
        <w:autoSpaceDN w:val="0"/>
        <w:adjustRightInd w:val="0"/>
        <w:spacing w:after="0" w:line="240" w:lineRule="auto"/>
        <w:rPr>
          <w:del w:id="527" w:author="Michael Bell" w:date="2013-05-06T17:53:00Z"/>
          <w:rFonts w:ascii="Courier New" w:hAnsi="Courier New" w:cs="Courier New"/>
          <w:color w:val="000000"/>
          <w:sz w:val="20"/>
          <w:szCs w:val="20"/>
          <w:highlight w:val="white"/>
        </w:rPr>
      </w:pPr>
      <w:del w:id="528"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C6FFC3A" w14:textId="77FEB71B" w:rsidR="006918A7" w:rsidDel="00116173" w:rsidRDefault="006918A7" w:rsidP="006918A7">
      <w:pPr>
        <w:widowControl w:val="0"/>
        <w:autoSpaceDE w:val="0"/>
        <w:autoSpaceDN w:val="0"/>
        <w:adjustRightInd w:val="0"/>
        <w:spacing w:after="0" w:line="240" w:lineRule="auto"/>
        <w:rPr>
          <w:del w:id="529" w:author="Michael Bell" w:date="2013-05-06T17:53:00Z"/>
          <w:rFonts w:ascii="Courier New" w:hAnsi="Courier New" w:cs="Courier New"/>
          <w:color w:val="000000"/>
          <w:sz w:val="20"/>
          <w:szCs w:val="20"/>
          <w:highlight w:val="white"/>
        </w:rPr>
      </w:pPr>
    </w:p>
    <w:p w14:paraId="2F2C1051" w14:textId="01C38704" w:rsidR="006918A7" w:rsidDel="00116173" w:rsidRDefault="006918A7" w:rsidP="006918A7">
      <w:pPr>
        <w:widowControl w:val="0"/>
        <w:autoSpaceDE w:val="0"/>
        <w:autoSpaceDN w:val="0"/>
        <w:adjustRightInd w:val="0"/>
        <w:spacing w:after="0" w:line="240" w:lineRule="auto"/>
        <w:rPr>
          <w:del w:id="530" w:author="Michael Bell" w:date="2013-05-06T17:53:00Z"/>
          <w:rFonts w:ascii="Courier New" w:hAnsi="Courier New" w:cs="Courier New"/>
          <w:color w:val="008000"/>
          <w:sz w:val="20"/>
          <w:szCs w:val="20"/>
          <w:highlight w:val="white"/>
        </w:rPr>
      </w:pPr>
      <w:del w:id="531" w:author="Michael Bell" w:date="2013-05-06T17:53:00Z">
        <w:r w:rsidDel="00116173">
          <w:rPr>
            <w:rFonts w:ascii="Courier New" w:hAnsi="Courier New" w:cs="Courier New"/>
            <w:color w:val="008000"/>
            <w:sz w:val="20"/>
            <w:szCs w:val="20"/>
            <w:highlight w:val="white"/>
          </w:rPr>
          <w:delText>//the position in the instruction array</w:delText>
        </w:r>
      </w:del>
    </w:p>
    <w:p w14:paraId="487AC5B2" w14:textId="7B19F8A3" w:rsidR="006918A7" w:rsidDel="00116173" w:rsidRDefault="006918A7" w:rsidP="006918A7">
      <w:pPr>
        <w:widowControl w:val="0"/>
        <w:autoSpaceDE w:val="0"/>
        <w:autoSpaceDN w:val="0"/>
        <w:adjustRightInd w:val="0"/>
        <w:spacing w:after="0" w:line="240" w:lineRule="auto"/>
        <w:rPr>
          <w:del w:id="532" w:author="Michael Bell" w:date="2013-05-06T17:53:00Z"/>
          <w:rFonts w:ascii="Courier New" w:hAnsi="Courier New" w:cs="Courier New"/>
          <w:color w:val="008000"/>
          <w:sz w:val="20"/>
          <w:szCs w:val="20"/>
          <w:highlight w:val="white"/>
        </w:rPr>
      </w:pPr>
      <w:del w:id="533"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set of instructions to be folowed, eg. go to hawkhaven, this is set by the user through the menus</w:delText>
        </w:r>
      </w:del>
    </w:p>
    <w:p w14:paraId="28FF2870" w14:textId="7909563F" w:rsidR="006918A7" w:rsidDel="00116173" w:rsidRDefault="006918A7" w:rsidP="006918A7">
      <w:pPr>
        <w:widowControl w:val="0"/>
        <w:autoSpaceDE w:val="0"/>
        <w:autoSpaceDN w:val="0"/>
        <w:adjustRightInd w:val="0"/>
        <w:spacing w:after="0" w:line="240" w:lineRule="auto"/>
        <w:rPr>
          <w:del w:id="534" w:author="Michael Bell" w:date="2013-05-06T17:53:00Z"/>
          <w:rFonts w:ascii="Courier New" w:hAnsi="Courier New" w:cs="Courier New"/>
          <w:color w:val="008000"/>
          <w:sz w:val="20"/>
          <w:szCs w:val="20"/>
          <w:highlight w:val="white"/>
        </w:rPr>
      </w:pPr>
      <w:del w:id="535"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position in the instructions, when a condition is met and a state is changed this incriments, when instSet changesm, this becomes 0</w:delText>
        </w:r>
      </w:del>
    </w:p>
    <w:p w14:paraId="5FBF244E" w14:textId="763EB5E8" w:rsidR="006918A7" w:rsidDel="00116173" w:rsidRDefault="006918A7" w:rsidP="006918A7">
      <w:pPr>
        <w:widowControl w:val="0"/>
        <w:autoSpaceDE w:val="0"/>
        <w:autoSpaceDN w:val="0"/>
        <w:adjustRightInd w:val="0"/>
        <w:spacing w:after="0" w:line="240" w:lineRule="auto"/>
        <w:rPr>
          <w:del w:id="536" w:author="Michael Bell" w:date="2013-05-06T17:53:00Z"/>
          <w:rFonts w:ascii="Courier New" w:hAnsi="Courier New" w:cs="Courier New"/>
          <w:color w:val="000000"/>
          <w:sz w:val="20"/>
          <w:szCs w:val="20"/>
          <w:highlight w:val="white"/>
        </w:rPr>
      </w:pPr>
    </w:p>
    <w:p w14:paraId="42E0B973" w14:textId="5ED56B68" w:rsidR="006918A7" w:rsidDel="00116173" w:rsidRDefault="006918A7" w:rsidP="006918A7">
      <w:pPr>
        <w:widowControl w:val="0"/>
        <w:autoSpaceDE w:val="0"/>
        <w:autoSpaceDN w:val="0"/>
        <w:adjustRightInd w:val="0"/>
        <w:spacing w:after="0" w:line="240" w:lineRule="auto"/>
        <w:rPr>
          <w:del w:id="537" w:author="Michael Bell" w:date="2013-05-06T17:53:00Z"/>
          <w:rFonts w:ascii="Courier New" w:hAnsi="Courier New" w:cs="Courier New"/>
          <w:color w:val="000000"/>
          <w:sz w:val="20"/>
          <w:szCs w:val="20"/>
          <w:highlight w:val="white"/>
        </w:rPr>
      </w:pPr>
    </w:p>
    <w:p w14:paraId="423746F2" w14:textId="3C8664CD" w:rsidR="006918A7" w:rsidDel="00116173" w:rsidRDefault="006918A7" w:rsidP="006918A7">
      <w:pPr>
        <w:widowControl w:val="0"/>
        <w:autoSpaceDE w:val="0"/>
        <w:autoSpaceDN w:val="0"/>
        <w:adjustRightInd w:val="0"/>
        <w:spacing w:after="0" w:line="240" w:lineRule="auto"/>
        <w:rPr>
          <w:del w:id="538" w:author="Michael Bell" w:date="2013-05-06T17:53:00Z"/>
          <w:rFonts w:ascii="Courier New" w:hAnsi="Courier New" w:cs="Courier New"/>
          <w:color w:val="008000"/>
          <w:sz w:val="20"/>
          <w:szCs w:val="20"/>
          <w:highlight w:val="white"/>
        </w:rPr>
      </w:pPr>
      <w:del w:id="539" w:author="Michael Bell" w:date="2013-05-06T17:53:00Z">
        <w:r w:rsidDel="00116173">
          <w:rPr>
            <w:rFonts w:ascii="Courier New" w:hAnsi="Courier New" w:cs="Courier New"/>
            <w:color w:val="008000"/>
            <w:sz w:val="20"/>
            <w:szCs w:val="20"/>
            <w:highlight w:val="white"/>
          </w:rPr>
          <w:delText>//timing variable</w:delText>
        </w:r>
      </w:del>
    </w:p>
    <w:p w14:paraId="5DA98768" w14:textId="0AD5D528" w:rsidR="006918A7" w:rsidDel="00116173" w:rsidRDefault="006918A7" w:rsidP="006918A7">
      <w:pPr>
        <w:widowControl w:val="0"/>
        <w:autoSpaceDE w:val="0"/>
        <w:autoSpaceDN w:val="0"/>
        <w:adjustRightInd w:val="0"/>
        <w:spacing w:after="0" w:line="240" w:lineRule="auto"/>
        <w:rPr>
          <w:del w:id="540" w:author="Michael Bell" w:date="2013-05-06T17:53:00Z"/>
          <w:rFonts w:ascii="Courier New" w:hAnsi="Courier New" w:cs="Courier New"/>
          <w:color w:val="008000"/>
          <w:sz w:val="20"/>
          <w:szCs w:val="20"/>
          <w:highlight w:val="white"/>
        </w:rPr>
      </w:pPr>
      <w:del w:id="541" w:author="Michael Bell" w:date="2013-05-06T17:53:00Z">
        <w:r w:rsidDel="00116173">
          <w:rPr>
            <w:rFonts w:ascii="Courier New" w:hAnsi="Courier New" w:cs="Courier New"/>
            <w:color w:val="008000"/>
            <w:sz w:val="20"/>
            <w:szCs w:val="20"/>
            <w:highlight w:val="white"/>
          </w:rPr>
          <w:delText>/*when condition W is in force this is incrimented every iteration of loop untill it meets the given value at which point it</w:delText>
        </w:r>
      </w:del>
    </w:p>
    <w:p w14:paraId="4BBC8449" w14:textId="0382B8BA" w:rsidR="006918A7" w:rsidDel="00116173" w:rsidRDefault="006918A7" w:rsidP="006918A7">
      <w:pPr>
        <w:widowControl w:val="0"/>
        <w:autoSpaceDE w:val="0"/>
        <w:autoSpaceDN w:val="0"/>
        <w:adjustRightInd w:val="0"/>
        <w:spacing w:after="0" w:line="240" w:lineRule="auto"/>
        <w:rPr>
          <w:del w:id="542" w:author="Michael Bell" w:date="2013-05-06T17:53:00Z"/>
          <w:rFonts w:ascii="Courier New" w:hAnsi="Courier New" w:cs="Courier New"/>
          <w:color w:val="000000"/>
          <w:sz w:val="20"/>
          <w:szCs w:val="20"/>
          <w:highlight w:val="white"/>
        </w:rPr>
      </w:pPr>
      <w:del w:id="543" w:author="Michael Bell" w:date="2013-05-06T17:53:00Z">
        <w:r w:rsidDel="00116173">
          <w:rPr>
            <w:rFonts w:ascii="Courier New" w:hAnsi="Courier New" w:cs="Courier New"/>
            <w:color w:val="008000"/>
            <w:sz w:val="20"/>
            <w:szCs w:val="20"/>
            <w:highlight w:val="white"/>
          </w:rPr>
          <w:delText xml:space="preserve"> is reset and met is set to true*/</w:delText>
        </w:r>
      </w:del>
    </w:p>
    <w:p w14:paraId="1A2BC6C1" w14:textId="53D7A2B0" w:rsidR="006918A7" w:rsidDel="00116173" w:rsidRDefault="006918A7" w:rsidP="006918A7">
      <w:pPr>
        <w:widowControl w:val="0"/>
        <w:autoSpaceDE w:val="0"/>
        <w:autoSpaceDN w:val="0"/>
        <w:adjustRightInd w:val="0"/>
        <w:spacing w:after="0" w:line="240" w:lineRule="auto"/>
        <w:rPr>
          <w:del w:id="544" w:author="Michael Bell" w:date="2013-05-06T17:53:00Z"/>
          <w:rFonts w:ascii="Courier New" w:hAnsi="Courier New" w:cs="Courier New"/>
          <w:color w:val="000000"/>
          <w:sz w:val="20"/>
          <w:szCs w:val="20"/>
          <w:highlight w:val="white"/>
        </w:rPr>
      </w:pPr>
      <w:del w:id="545"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del>
    </w:p>
    <w:p w14:paraId="1C74929D" w14:textId="12891295" w:rsidR="006918A7" w:rsidDel="00116173" w:rsidRDefault="006918A7" w:rsidP="006918A7">
      <w:pPr>
        <w:widowControl w:val="0"/>
        <w:autoSpaceDE w:val="0"/>
        <w:autoSpaceDN w:val="0"/>
        <w:adjustRightInd w:val="0"/>
        <w:spacing w:after="0" w:line="240" w:lineRule="auto"/>
        <w:rPr>
          <w:del w:id="546" w:author="Michael Bell" w:date="2013-05-06T17:53:00Z"/>
          <w:rFonts w:ascii="Courier New" w:hAnsi="Courier New" w:cs="Courier New"/>
          <w:color w:val="000000"/>
          <w:sz w:val="20"/>
          <w:szCs w:val="20"/>
          <w:highlight w:val="white"/>
        </w:rPr>
      </w:pPr>
    </w:p>
    <w:p w14:paraId="3F2942DD" w14:textId="2F9A8D09" w:rsidR="006918A7" w:rsidDel="00116173" w:rsidRDefault="006918A7" w:rsidP="006918A7">
      <w:pPr>
        <w:widowControl w:val="0"/>
        <w:autoSpaceDE w:val="0"/>
        <w:autoSpaceDN w:val="0"/>
        <w:adjustRightInd w:val="0"/>
        <w:spacing w:after="0" w:line="240" w:lineRule="auto"/>
        <w:rPr>
          <w:del w:id="547" w:author="Michael Bell" w:date="2013-05-06T17:53:00Z"/>
          <w:rFonts w:ascii="Courier New" w:hAnsi="Courier New" w:cs="Courier New"/>
          <w:color w:val="008000"/>
          <w:sz w:val="20"/>
          <w:szCs w:val="20"/>
          <w:highlight w:val="white"/>
        </w:rPr>
      </w:pPr>
      <w:del w:id="548" w:author="Michael Bell" w:date="2013-05-06T17:53:00Z">
        <w:r w:rsidDel="00116173">
          <w:rPr>
            <w:rFonts w:ascii="Courier New" w:hAnsi="Courier New" w:cs="Courier New"/>
            <w:color w:val="008000"/>
            <w:sz w:val="20"/>
            <w:szCs w:val="20"/>
            <w:highlight w:val="white"/>
          </w:rPr>
          <w:delText>//virtual sensors</w:delText>
        </w:r>
      </w:del>
    </w:p>
    <w:p w14:paraId="2CF6EA1C" w14:textId="368E133E" w:rsidR="006918A7" w:rsidDel="00116173" w:rsidRDefault="006918A7" w:rsidP="006918A7">
      <w:pPr>
        <w:widowControl w:val="0"/>
        <w:autoSpaceDE w:val="0"/>
        <w:autoSpaceDN w:val="0"/>
        <w:adjustRightInd w:val="0"/>
        <w:spacing w:after="0" w:line="240" w:lineRule="auto"/>
        <w:rPr>
          <w:del w:id="549" w:author="Michael Bell" w:date="2013-05-06T17:53:00Z"/>
          <w:rFonts w:ascii="Courier New" w:hAnsi="Courier New" w:cs="Courier New"/>
          <w:color w:val="008000"/>
          <w:sz w:val="20"/>
          <w:szCs w:val="20"/>
          <w:highlight w:val="white"/>
        </w:rPr>
      </w:pPr>
      <w:del w:id="550" w:author="Michael Bell" w:date="2013-05-06T17:53:00Z">
        <w:r w:rsidDel="00116173">
          <w:rPr>
            <w:rFonts w:ascii="Courier New" w:hAnsi="Courier New" w:cs="Courier New"/>
            <w:color w:val="008000"/>
            <w:sz w:val="20"/>
            <w:szCs w:val="20"/>
            <w:highlight w:val="white"/>
          </w:rPr>
          <w:delText>/*these are variables that are used to test the program before sensors are intoduced true means HIGH false means LOW, !remember</w:delText>
        </w:r>
      </w:del>
    </w:p>
    <w:p w14:paraId="177FF523" w14:textId="22A739BC" w:rsidR="006918A7" w:rsidDel="00116173" w:rsidRDefault="006918A7" w:rsidP="006918A7">
      <w:pPr>
        <w:widowControl w:val="0"/>
        <w:autoSpaceDE w:val="0"/>
        <w:autoSpaceDN w:val="0"/>
        <w:adjustRightInd w:val="0"/>
        <w:spacing w:after="0" w:line="240" w:lineRule="auto"/>
        <w:rPr>
          <w:del w:id="551" w:author="Michael Bell" w:date="2013-05-06T17:53:00Z"/>
          <w:rFonts w:ascii="Courier New" w:hAnsi="Courier New" w:cs="Courier New"/>
          <w:color w:val="000000"/>
          <w:sz w:val="20"/>
          <w:szCs w:val="20"/>
          <w:highlight w:val="white"/>
        </w:rPr>
      </w:pPr>
      <w:del w:id="552" w:author="Michael Bell" w:date="2013-05-06T17:53:00Z">
        <w:r w:rsidDel="00116173">
          <w:rPr>
            <w:rFonts w:ascii="Courier New" w:hAnsi="Courier New" w:cs="Courier New"/>
            <w:color w:val="008000"/>
            <w:sz w:val="20"/>
            <w:szCs w:val="20"/>
            <w:highlight w:val="white"/>
          </w:rPr>
          <w:delText xml:space="preserve"> to change these in the code when introducing sensors!*/</w:delText>
        </w:r>
      </w:del>
    </w:p>
    <w:p w14:paraId="22EC05B3" w14:textId="2094BC5D" w:rsidR="006918A7" w:rsidDel="00116173" w:rsidRDefault="006918A7" w:rsidP="006918A7">
      <w:pPr>
        <w:widowControl w:val="0"/>
        <w:autoSpaceDE w:val="0"/>
        <w:autoSpaceDN w:val="0"/>
        <w:adjustRightInd w:val="0"/>
        <w:spacing w:after="0" w:line="240" w:lineRule="auto"/>
        <w:rPr>
          <w:del w:id="553" w:author="Michael Bell" w:date="2013-05-06T17:53:00Z"/>
          <w:rFonts w:ascii="Courier New" w:hAnsi="Courier New" w:cs="Courier New"/>
          <w:color w:val="000000"/>
          <w:sz w:val="20"/>
          <w:szCs w:val="20"/>
          <w:highlight w:val="white"/>
        </w:rPr>
      </w:pPr>
      <w:del w:id="554" w:author="Michael Bell" w:date="2013-05-06T17:53:00Z">
        <w:r w:rsidDel="00116173">
          <w:rPr>
            <w:rFonts w:ascii="Courier New" w:hAnsi="Courier New" w:cs="Courier New"/>
            <w:color w:val="000000"/>
            <w:sz w:val="20"/>
            <w:szCs w:val="20"/>
            <w:highlight w:val="white"/>
          </w:rPr>
          <w:delText>boolean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3A37087" w14:textId="6283134A" w:rsidR="006918A7" w:rsidDel="00116173" w:rsidRDefault="006918A7" w:rsidP="006918A7">
      <w:pPr>
        <w:widowControl w:val="0"/>
        <w:autoSpaceDE w:val="0"/>
        <w:autoSpaceDN w:val="0"/>
        <w:adjustRightInd w:val="0"/>
        <w:spacing w:after="0" w:line="240" w:lineRule="auto"/>
        <w:rPr>
          <w:del w:id="555" w:author="Michael Bell" w:date="2013-05-06T17:53:00Z"/>
          <w:rFonts w:ascii="Courier New" w:hAnsi="Courier New" w:cs="Courier New"/>
          <w:color w:val="000000"/>
          <w:sz w:val="20"/>
          <w:szCs w:val="20"/>
          <w:highlight w:val="white"/>
        </w:rPr>
      </w:pPr>
      <w:del w:id="556" w:author="Michael Bell" w:date="2013-05-06T17:53:00Z">
        <w:r w:rsidDel="00116173">
          <w:rPr>
            <w:rFonts w:ascii="Courier New" w:hAnsi="Courier New" w:cs="Courier New"/>
            <w:color w:val="000000"/>
            <w:sz w:val="20"/>
            <w:szCs w:val="20"/>
            <w:highlight w:val="white"/>
          </w:rPr>
          <w:delText>boolean 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del>
    </w:p>
    <w:p w14:paraId="4020D657" w14:textId="5987E150" w:rsidR="006918A7" w:rsidDel="00116173" w:rsidRDefault="006918A7" w:rsidP="006918A7">
      <w:pPr>
        <w:widowControl w:val="0"/>
        <w:autoSpaceDE w:val="0"/>
        <w:autoSpaceDN w:val="0"/>
        <w:adjustRightInd w:val="0"/>
        <w:spacing w:after="0" w:line="240" w:lineRule="auto"/>
        <w:rPr>
          <w:del w:id="557" w:author="Michael Bell" w:date="2013-05-06T17:53:00Z"/>
          <w:rFonts w:ascii="Courier New" w:hAnsi="Courier New" w:cs="Courier New"/>
          <w:color w:val="000000"/>
          <w:sz w:val="20"/>
          <w:szCs w:val="20"/>
          <w:highlight w:val="white"/>
        </w:rPr>
      </w:pPr>
    </w:p>
    <w:p w14:paraId="46CBA5A4" w14:textId="4CDB9553" w:rsidR="006918A7" w:rsidDel="00116173" w:rsidRDefault="006918A7" w:rsidP="006918A7">
      <w:pPr>
        <w:widowControl w:val="0"/>
        <w:autoSpaceDE w:val="0"/>
        <w:autoSpaceDN w:val="0"/>
        <w:adjustRightInd w:val="0"/>
        <w:spacing w:after="0" w:line="240" w:lineRule="auto"/>
        <w:rPr>
          <w:del w:id="558" w:author="Michael Bell" w:date="2013-05-06T17:53:00Z"/>
          <w:rFonts w:ascii="Courier New" w:hAnsi="Courier New" w:cs="Courier New"/>
          <w:color w:val="008000"/>
          <w:sz w:val="20"/>
          <w:szCs w:val="20"/>
          <w:highlight w:val="white"/>
        </w:rPr>
      </w:pPr>
      <w:del w:id="559" w:author="Michael Bell" w:date="2013-05-06T17:53:00Z">
        <w:r w:rsidDel="00116173">
          <w:rPr>
            <w:rFonts w:ascii="Courier New" w:hAnsi="Courier New" w:cs="Courier New"/>
            <w:color w:val="008000"/>
            <w:sz w:val="20"/>
            <w:szCs w:val="20"/>
            <w:highlight w:val="white"/>
          </w:rPr>
          <w:delText>//tranition boolean</w:delText>
        </w:r>
      </w:del>
    </w:p>
    <w:p w14:paraId="0D9E5CD9" w14:textId="5600142B" w:rsidR="006918A7" w:rsidDel="00116173" w:rsidRDefault="006918A7" w:rsidP="006918A7">
      <w:pPr>
        <w:widowControl w:val="0"/>
        <w:autoSpaceDE w:val="0"/>
        <w:autoSpaceDN w:val="0"/>
        <w:adjustRightInd w:val="0"/>
        <w:spacing w:after="0" w:line="240" w:lineRule="auto"/>
        <w:rPr>
          <w:del w:id="560" w:author="Michael Bell" w:date="2013-05-06T17:53:00Z"/>
          <w:rFonts w:ascii="Courier New" w:hAnsi="Courier New" w:cs="Courier New"/>
          <w:color w:val="008000"/>
          <w:sz w:val="20"/>
          <w:szCs w:val="20"/>
          <w:highlight w:val="white"/>
        </w:rPr>
      </w:pPr>
      <w:del w:id="561" w:author="Michael Bell" w:date="2013-05-06T17:53:00Z">
        <w:r w:rsidDel="00116173">
          <w:rPr>
            <w:rFonts w:ascii="Courier New" w:hAnsi="Courier New" w:cs="Courier New"/>
            <w:color w:val="008000"/>
            <w:sz w:val="20"/>
            <w:szCs w:val="20"/>
            <w:highlight w:val="white"/>
          </w:rPr>
          <w:delText>/*when this is false the train is stationary and the menu is displayed, when it is true, the program executes the given</w:delText>
        </w:r>
      </w:del>
    </w:p>
    <w:p w14:paraId="0F5CA343" w14:textId="4E69FB4C" w:rsidR="006918A7" w:rsidDel="00116173" w:rsidRDefault="006918A7" w:rsidP="006918A7">
      <w:pPr>
        <w:widowControl w:val="0"/>
        <w:autoSpaceDE w:val="0"/>
        <w:autoSpaceDN w:val="0"/>
        <w:adjustRightInd w:val="0"/>
        <w:spacing w:after="0" w:line="240" w:lineRule="auto"/>
        <w:rPr>
          <w:del w:id="562" w:author="Michael Bell" w:date="2013-05-06T17:53:00Z"/>
          <w:rFonts w:ascii="Courier New" w:hAnsi="Courier New" w:cs="Courier New"/>
          <w:color w:val="000000"/>
          <w:sz w:val="20"/>
          <w:szCs w:val="20"/>
          <w:highlight w:val="white"/>
        </w:rPr>
      </w:pPr>
      <w:del w:id="563" w:author="Michael Bell" w:date="2013-05-06T17:53:00Z">
        <w:r w:rsidDel="00116173">
          <w:rPr>
            <w:rFonts w:ascii="Courier New" w:hAnsi="Courier New" w:cs="Courier New"/>
            <w:color w:val="008000"/>
            <w:sz w:val="20"/>
            <w:szCs w:val="20"/>
            <w:highlight w:val="white"/>
          </w:rPr>
          <w:delText xml:space="preserve"> instructions and the UI is locked*/</w:delText>
        </w:r>
      </w:del>
    </w:p>
    <w:p w14:paraId="6FEFFE2E" w14:textId="6F416DE4" w:rsidR="006918A7" w:rsidDel="00116173" w:rsidRDefault="006918A7" w:rsidP="006918A7">
      <w:pPr>
        <w:widowControl w:val="0"/>
        <w:autoSpaceDE w:val="0"/>
        <w:autoSpaceDN w:val="0"/>
        <w:adjustRightInd w:val="0"/>
        <w:spacing w:after="0" w:line="240" w:lineRule="auto"/>
        <w:rPr>
          <w:del w:id="564" w:author="Michael Bell" w:date="2013-05-06T17:53:00Z"/>
          <w:rFonts w:ascii="Courier New" w:hAnsi="Courier New" w:cs="Courier New"/>
          <w:color w:val="000000"/>
          <w:sz w:val="20"/>
          <w:szCs w:val="20"/>
          <w:highlight w:val="white"/>
        </w:rPr>
      </w:pPr>
      <w:del w:id="565" w:author="Michael Bell" w:date="2013-05-06T17:53:00Z">
        <w:r w:rsidDel="00116173">
          <w:rPr>
            <w:rFonts w:ascii="Courier New" w:hAnsi="Courier New" w:cs="Courier New"/>
            <w:color w:val="000000"/>
            <w:sz w:val="20"/>
            <w:szCs w:val="20"/>
            <w:highlight w:val="white"/>
          </w:rPr>
          <w:delText>boolean inTransit</w:delText>
        </w:r>
        <w:r w:rsidDel="00116173">
          <w:rPr>
            <w:rFonts w:ascii="Courier New" w:hAnsi="Courier New" w:cs="Courier New"/>
            <w:b/>
            <w:bCs/>
            <w:color w:val="000080"/>
            <w:sz w:val="20"/>
            <w:szCs w:val="20"/>
            <w:highlight w:val="white"/>
          </w:rPr>
          <w:delText>;</w:delText>
        </w:r>
      </w:del>
    </w:p>
    <w:p w14:paraId="64F7176E" w14:textId="3C21BEDC" w:rsidR="006918A7" w:rsidDel="00116173" w:rsidRDefault="006918A7" w:rsidP="006918A7">
      <w:pPr>
        <w:widowControl w:val="0"/>
        <w:autoSpaceDE w:val="0"/>
        <w:autoSpaceDN w:val="0"/>
        <w:adjustRightInd w:val="0"/>
        <w:spacing w:after="0" w:line="240" w:lineRule="auto"/>
        <w:rPr>
          <w:del w:id="566" w:author="Michael Bell" w:date="2013-05-06T17:53:00Z"/>
          <w:rFonts w:ascii="Courier New" w:hAnsi="Courier New" w:cs="Courier New"/>
          <w:color w:val="000000"/>
          <w:sz w:val="20"/>
          <w:szCs w:val="20"/>
          <w:highlight w:val="white"/>
        </w:rPr>
      </w:pPr>
    </w:p>
    <w:p w14:paraId="764AC660" w14:textId="75A3E1A6" w:rsidR="006918A7" w:rsidDel="00116173" w:rsidRDefault="006918A7" w:rsidP="006918A7">
      <w:pPr>
        <w:widowControl w:val="0"/>
        <w:autoSpaceDE w:val="0"/>
        <w:autoSpaceDN w:val="0"/>
        <w:adjustRightInd w:val="0"/>
        <w:spacing w:after="0" w:line="240" w:lineRule="auto"/>
        <w:rPr>
          <w:del w:id="567" w:author="Michael Bell" w:date="2013-05-06T17:53:00Z"/>
          <w:rFonts w:ascii="Courier New" w:hAnsi="Courier New" w:cs="Courier New"/>
          <w:color w:val="008000"/>
          <w:sz w:val="20"/>
          <w:szCs w:val="20"/>
          <w:highlight w:val="white"/>
        </w:rPr>
      </w:pPr>
      <w:del w:id="568" w:author="Michael Bell" w:date="2013-05-06T17:53:00Z">
        <w:r w:rsidDel="00116173">
          <w:rPr>
            <w:rFonts w:ascii="Courier New" w:hAnsi="Courier New" w:cs="Courier New"/>
            <w:color w:val="008000"/>
            <w:sz w:val="20"/>
            <w:szCs w:val="20"/>
            <w:highlight w:val="white"/>
          </w:rPr>
          <w:delText>//button voltages</w:delText>
        </w:r>
      </w:del>
    </w:p>
    <w:p w14:paraId="2DA954E6" w14:textId="4F8F85B2" w:rsidR="006918A7" w:rsidDel="00116173" w:rsidRDefault="006918A7" w:rsidP="006918A7">
      <w:pPr>
        <w:widowControl w:val="0"/>
        <w:autoSpaceDE w:val="0"/>
        <w:autoSpaceDN w:val="0"/>
        <w:adjustRightInd w:val="0"/>
        <w:spacing w:after="0" w:line="240" w:lineRule="auto"/>
        <w:rPr>
          <w:del w:id="569" w:author="Michael Bell" w:date="2013-05-06T17:53:00Z"/>
          <w:rFonts w:ascii="Courier New" w:hAnsi="Courier New" w:cs="Courier New"/>
          <w:color w:val="000000"/>
          <w:sz w:val="20"/>
          <w:szCs w:val="20"/>
          <w:highlight w:val="white"/>
        </w:rPr>
      </w:pPr>
      <w:del w:id="570" w:author="Michael Bell" w:date="2013-05-06T17:53:00Z">
        <w:r w:rsidDel="00116173">
          <w:rPr>
            <w:rFonts w:ascii="Courier New" w:hAnsi="Courier New" w:cs="Courier New"/>
            <w:color w:val="008000"/>
            <w:sz w:val="20"/>
            <w:szCs w:val="20"/>
            <w:highlight w:val="white"/>
          </w:rPr>
          <w:delText>/*these are the ADC readings taken on A0 and the button presses they represent*/</w:delText>
        </w:r>
      </w:del>
    </w:p>
    <w:p w14:paraId="542AD77E" w14:textId="5008E4EA" w:rsidR="006918A7" w:rsidDel="00116173" w:rsidRDefault="006918A7" w:rsidP="006918A7">
      <w:pPr>
        <w:widowControl w:val="0"/>
        <w:autoSpaceDE w:val="0"/>
        <w:autoSpaceDN w:val="0"/>
        <w:adjustRightInd w:val="0"/>
        <w:spacing w:after="0" w:line="240" w:lineRule="auto"/>
        <w:rPr>
          <w:del w:id="571" w:author="Michael Bell" w:date="2013-05-06T17:53:00Z"/>
          <w:rFonts w:ascii="Courier New" w:hAnsi="Courier New" w:cs="Courier New"/>
          <w:color w:val="804000"/>
          <w:sz w:val="20"/>
          <w:szCs w:val="20"/>
          <w:highlight w:val="white"/>
        </w:rPr>
      </w:pPr>
      <w:del w:id="572" w:author="Michael Bell" w:date="2013-05-06T17:53:00Z">
        <w:r w:rsidDel="00116173">
          <w:rPr>
            <w:rFonts w:ascii="Courier New" w:hAnsi="Courier New" w:cs="Courier New"/>
            <w:color w:val="804000"/>
            <w:sz w:val="20"/>
            <w:szCs w:val="20"/>
            <w:highlight w:val="white"/>
          </w:rPr>
          <w:delText>#define rightADC 0</w:delText>
        </w:r>
      </w:del>
    </w:p>
    <w:p w14:paraId="0A99D1BF" w14:textId="1D5B0897" w:rsidR="006918A7" w:rsidDel="00116173" w:rsidRDefault="006918A7" w:rsidP="006918A7">
      <w:pPr>
        <w:widowControl w:val="0"/>
        <w:autoSpaceDE w:val="0"/>
        <w:autoSpaceDN w:val="0"/>
        <w:adjustRightInd w:val="0"/>
        <w:spacing w:after="0" w:line="240" w:lineRule="auto"/>
        <w:rPr>
          <w:del w:id="573" w:author="Michael Bell" w:date="2013-05-06T17:53:00Z"/>
          <w:rFonts w:ascii="Courier New" w:hAnsi="Courier New" w:cs="Courier New"/>
          <w:color w:val="804000"/>
          <w:sz w:val="20"/>
          <w:szCs w:val="20"/>
          <w:highlight w:val="white"/>
        </w:rPr>
      </w:pPr>
      <w:del w:id="574" w:author="Michael Bell" w:date="2013-05-06T17:53:00Z">
        <w:r w:rsidDel="00116173">
          <w:rPr>
            <w:rFonts w:ascii="Courier New" w:hAnsi="Courier New" w:cs="Courier New"/>
            <w:color w:val="804000"/>
            <w:sz w:val="20"/>
            <w:szCs w:val="20"/>
            <w:highlight w:val="white"/>
          </w:rPr>
          <w:delText>#define upADC 145</w:delText>
        </w:r>
      </w:del>
    </w:p>
    <w:p w14:paraId="4A103F1D" w14:textId="48654D6B" w:rsidR="006918A7" w:rsidDel="00116173" w:rsidRDefault="006918A7" w:rsidP="006918A7">
      <w:pPr>
        <w:widowControl w:val="0"/>
        <w:autoSpaceDE w:val="0"/>
        <w:autoSpaceDN w:val="0"/>
        <w:adjustRightInd w:val="0"/>
        <w:spacing w:after="0" w:line="240" w:lineRule="auto"/>
        <w:rPr>
          <w:del w:id="575" w:author="Michael Bell" w:date="2013-05-06T17:53:00Z"/>
          <w:rFonts w:ascii="Courier New" w:hAnsi="Courier New" w:cs="Courier New"/>
          <w:color w:val="804000"/>
          <w:sz w:val="20"/>
          <w:szCs w:val="20"/>
          <w:highlight w:val="white"/>
        </w:rPr>
      </w:pPr>
      <w:del w:id="576" w:author="Michael Bell" w:date="2013-05-06T17:53:00Z">
        <w:r w:rsidDel="00116173">
          <w:rPr>
            <w:rFonts w:ascii="Courier New" w:hAnsi="Courier New" w:cs="Courier New"/>
            <w:color w:val="804000"/>
            <w:sz w:val="20"/>
            <w:szCs w:val="20"/>
            <w:highlight w:val="white"/>
          </w:rPr>
          <w:delText>#define downADC 329</w:delText>
        </w:r>
      </w:del>
    </w:p>
    <w:p w14:paraId="6C52143F" w14:textId="7157CB73" w:rsidR="006918A7" w:rsidDel="00116173" w:rsidRDefault="006918A7" w:rsidP="006918A7">
      <w:pPr>
        <w:widowControl w:val="0"/>
        <w:autoSpaceDE w:val="0"/>
        <w:autoSpaceDN w:val="0"/>
        <w:adjustRightInd w:val="0"/>
        <w:spacing w:after="0" w:line="240" w:lineRule="auto"/>
        <w:rPr>
          <w:del w:id="577" w:author="Michael Bell" w:date="2013-05-06T17:53:00Z"/>
          <w:rFonts w:ascii="Courier New" w:hAnsi="Courier New" w:cs="Courier New"/>
          <w:color w:val="804000"/>
          <w:sz w:val="20"/>
          <w:szCs w:val="20"/>
          <w:highlight w:val="white"/>
        </w:rPr>
      </w:pPr>
      <w:del w:id="578" w:author="Michael Bell" w:date="2013-05-06T17:53:00Z">
        <w:r w:rsidDel="00116173">
          <w:rPr>
            <w:rFonts w:ascii="Courier New" w:hAnsi="Courier New" w:cs="Courier New"/>
            <w:color w:val="804000"/>
            <w:sz w:val="20"/>
            <w:szCs w:val="20"/>
            <w:highlight w:val="white"/>
          </w:rPr>
          <w:delText>#define leftADC 505</w:delText>
        </w:r>
      </w:del>
    </w:p>
    <w:p w14:paraId="23DFB77D" w14:textId="5024E2DA" w:rsidR="006918A7" w:rsidDel="00116173" w:rsidRDefault="006918A7" w:rsidP="006918A7">
      <w:pPr>
        <w:widowControl w:val="0"/>
        <w:autoSpaceDE w:val="0"/>
        <w:autoSpaceDN w:val="0"/>
        <w:adjustRightInd w:val="0"/>
        <w:spacing w:after="0" w:line="240" w:lineRule="auto"/>
        <w:rPr>
          <w:del w:id="579" w:author="Michael Bell" w:date="2013-05-06T17:53:00Z"/>
          <w:rFonts w:ascii="Courier New" w:hAnsi="Courier New" w:cs="Courier New"/>
          <w:color w:val="804000"/>
          <w:sz w:val="20"/>
          <w:szCs w:val="20"/>
          <w:highlight w:val="white"/>
        </w:rPr>
      </w:pPr>
      <w:del w:id="580" w:author="Michael Bell" w:date="2013-05-06T17:53:00Z">
        <w:r w:rsidDel="00116173">
          <w:rPr>
            <w:rFonts w:ascii="Courier New" w:hAnsi="Courier New" w:cs="Courier New"/>
            <w:color w:val="804000"/>
            <w:sz w:val="20"/>
            <w:szCs w:val="20"/>
            <w:highlight w:val="white"/>
          </w:rPr>
          <w:delText>#define selectADC 741</w:delText>
        </w:r>
      </w:del>
    </w:p>
    <w:p w14:paraId="588F00F6" w14:textId="321FAA93" w:rsidR="006918A7" w:rsidDel="00116173" w:rsidRDefault="006918A7" w:rsidP="006918A7">
      <w:pPr>
        <w:widowControl w:val="0"/>
        <w:autoSpaceDE w:val="0"/>
        <w:autoSpaceDN w:val="0"/>
        <w:adjustRightInd w:val="0"/>
        <w:spacing w:after="0" w:line="240" w:lineRule="auto"/>
        <w:rPr>
          <w:del w:id="581" w:author="Michael Bell" w:date="2013-05-06T17:53:00Z"/>
          <w:rFonts w:ascii="Courier New" w:hAnsi="Courier New" w:cs="Courier New"/>
          <w:color w:val="000000"/>
          <w:sz w:val="20"/>
          <w:szCs w:val="20"/>
          <w:highlight w:val="white"/>
        </w:rPr>
      </w:pPr>
    </w:p>
    <w:p w14:paraId="0124D34F" w14:textId="03DF9A07" w:rsidR="006918A7" w:rsidDel="00116173" w:rsidRDefault="006918A7" w:rsidP="006918A7">
      <w:pPr>
        <w:widowControl w:val="0"/>
        <w:autoSpaceDE w:val="0"/>
        <w:autoSpaceDN w:val="0"/>
        <w:adjustRightInd w:val="0"/>
        <w:spacing w:after="0" w:line="240" w:lineRule="auto"/>
        <w:rPr>
          <w:del w:id="582" w:author="Michael Bell" w:date="2013-05-06T17:53:00Z"/>
          <w:rFonts w:ascii="Courier New" w:hAnsi="Courier New" w:cs="Courier New"/>
          <w:color w:val="008000"/>
          <w:sz w:val="20"/>
          <w:szCs w:val="20"/>
          <w:highlight w:val="white"/>
        </w:rPr>
      </w:pPr>
      <w:del w:id="583" w:author="Michael Bell" w:date="2013-05-06T17:53:00Z">
        <w:r w:rsidDel="00116173">
          <w:rPr>
            <w:rFonts w:ascii="Courier New" w:hAnsi="Courier New" w:cs="Courier New"/>
            <w:color w:val="008000"/>
            <w:sz w:val="20"/>
            <w:szCs w:val="20"/>
            <w:highlight w:val="white"/>
          </w:rPr>
          <w:delText xml:space="preserve">//button voltage sensitivity  </w:delText>
        </w:r>
      </w:del>
    </w:p>
    <w:p w14:paraId="7CCB2D6D" w14:textId="3424C31A" w:rsidR="006918A7" w:rsidDel="00116173" w:rsidRDefault="006918A7" w:rsidP="006918A7">
      <w:pPr>
        <w:widowControl w:val="0"/>
        <w:autoSpaceDE w:val="0"/>
        <w:autoSpaceDN w:val="0"/>
        <w:adjustRightInd w:val="0"/>
        <w:spacing w:after="0" w:line="240" w:lineRule="auto"/>
        <w:rPr>
          <w:del w:id="584" w:author="Michael Bell" w:date="2013-05-06T17:53:00Z"/>
          <w:rFonts w:ascii="Courier New" w:hAnsi="Courier New" w:cs="Courier New"/>
          <w:color w:val="804000"/>
          <w:sz w:val="20"/>
          <w:szCs w:val="20"/>
          <w:highlight w:val="white"/>
        </w:rPr>
      </w:pPr>
      <w:del w:id="585" w:author="Michael Bell" w:date="2013-05-06T17:53:00Z">
        <w:r w:rsidDel="00116173">
          <w:rPr>
            <w:rFonts w:ascii="Courier New" w:hAnsi="Courier New" w:cs="Courier New"/>
            <w:color w:val="804000"/>
            <w:sz w:val="20"/>
            <w:szCs w:val="20"/>
            <w:highlight w:val="white"/>
          </w:rPr>
          <w:delText>#define ADCsensitivity 10</w:delText>
        </w:r>
      </w:del>
    </w:p>
    <w:p w14:paraId="199AA37D" w14:textId="015D9E02" w:rsidR="006918A7" w:rsidDel="00116173" w:rsidRDefault="006918A7" w:rsidP="006918A7">
      <w:pPr>
        <w:widowControl w:val="0"/>
        <w:autoSpaceDE w:val="0"/>
        <w:autoSpaceDN w:val="0"/>
        <w:adjustRightInd w:val="0"/>
        <w:spacing w:after="0" w:line="240" w:lineRule="auto"/>
        <w:rPr>
          <w:del w:id="586" w:author="Michael Bell" w:date="2013-05-06T17:53:00Z"/>
          <w:rFonts w:ascii="Courier New" w:hAnsi="Courier New" w:cs="Courier New"/>
          <w:color w:val="000000"/>
          <w:sz w:val="20"/>
          <w:szCs w:val="20"/>
          <w:highlight w:val="white"/>
        </w:rPr>
      </w:pPr>
    </w:p>
    <w:p w14:paraId="5C7EBF36" w14:textId="7F8352DE" w:rsidR="006918A7" w:rsidDel="00116173" w:rsidRDefault="006918A7" w:rsidP="006918A7">
      <w:pPr>
        <w:widowControl w:val="0"/>
        <w:autoSpaceDE w:val="0"/>
        <w:autoSpaceDN w:val="0"/>
        <w:adjustRightInd w:val="0"/>
        <w:spacing w:after="0" w:line="240" w:lineRule="auto"/>
        <w:rPr>
          <w:del w:id="587" w:author="Michael Bell" w:date="2013-05-06T17:53:00Z"/>
          <w:rFonts w:ascii="Courier New" w:hAnsi="Courier New" w:cs="Courier New"/>
          <w:color w:val="008000"/>
          <w:sz w:val="20"/>
          <w:szCs w:val="20"/>
          <w:highlight w:val="white"/>
        </w:rPr>
      </w:pPr>
      <w:del w:id="588" w:author="Michael Bell" w:date="2013-05-06T17:53:00Z">
        <w:r w:rsidDel="00116173">
          <w:rPr>
            <w:rFonts w:ascii="Courier New" w:hAnsi="Courier New" w:cs="Courier New"/>
            <w:color w:val="008000"/>
            <w:sz w:val="20"/>
            <w:szCs w:val="20"/>
            <w:highlight w:val="white"/>
          </w:rPr>
          <w:delText>//button output numbers</w:delText>
        </w:r>
      </w:del>
    </w:p>
    <w:p w14:paraId="057A5B6E" w14:textId="5744B276" w:rsidR="006918A7" w:rsidDel="00116173" w:rsidRDefault="006918A7" w:rsidP="006918A7">
      <w:pPr>
        <w:widowControl w:val="0"/>
        <w:autoSpaceDE w:val="0"/>
        <w:autoSpaceDN w:val="0"/>
        <w:adjustRightInd w:val="0"/>
        <w:spacing w:after="0" w:line="240" w:lineRule="auto"/>
        <w:rPr>
          <w:del w:id="589" w:author="Michael Bell" w:date="2013-05-06T17:53:00Z"/>
          <w:rFonts w:ascii="Courier New" w:hAnsi="Courier New" w:cs="Courier New"/>
          <w:color w:val="000000"/>
          <w:sz w:val="20"/>
          <w:szCs w:val="20"/>
          <w:highlight w:val="white"/>
        </w:rPr>
      </w:pPr>
      <w:del w:id="590" w:author="Michael Bell" w:date="2013-05-06T17:53:00Z">
        <w:r w:rsidDel="00116173">
          <w:rPr>
            <w:rFonts w:ascii="Courier New" w:hAnsi="Courier New" w:cs="Courier New"/>
            <w:color w:val="008000"/>
            <w:sz w:val="20"/>
            <w:szCs w:val="20"/>
            <w:highlight w:val="white"/>
          </w:rPr>
          <w:delText>/*to make the output from the buttons easear to understand these are used in place of the numbers representing the button output*/</w:delText>
        </w:r>
      </w:del>
    </w:p>
    <w:p w14:paraId="42123226" w14:textId="017F30FD" w:rsidR="006918A7" w:rsidDel="00116173" w:rsidRDefault="006918A7" w:rsidP="006918A7">
      <w:pPr>
        <w:widowControl w:val="0"/>
        <w:autoSpaceDE w:val="0"/>
        <w:autoSpaceDN w:val="0"/>
        <w:adjustRightInd w:val="0"/>
        <w:spacing w:after="0" w:line="240" w:lineRule="auto"/>
        <w:rPr>
          <w:del w:id="591" w:author="Michael Bell" w:date="2013-05-06T17:53:00Z"/>
          <w:rFonts w:ascii="Courier New" w:hAnsi="Courier New" w:cs="Courier New"/>
          <w:color w:val="804000"/>
          <w:sz w:val="20"/>
          <w:szCs w:val="20"/>
          <w:highlight w:val="white"/>
        </w:rPr>
      </w:pPr>
      <w:del w:id="592" w:author="Michael Bell" w:date="2013-05-06T17:53:00Z">
        <w:r w:rsidDel="00116173">
          <w:rPr>
            <w:rFonts w:ascii="Courier New" w:hAnsi="Courier New" w:cs="Courier New"/>
            <w:color w:val="804000"/>
            <w:sz w:val="20"/>
            <w:szCs w:val="20"/>
            <w:highlight w:val="white"/>
          </w:rPr>
          <w:delText>#define noneOut 0</w:delText>
        </w:r>
      </w:del>
    </w:p>
    <w:p w14:paraId="4F1AB591" w14:textId="0786FE67" w:rsidR="006918A7" w:rsidDel="00116173" w:rsidRDefault="006918A7" w:rsidP="006918A7">
      <w:pPr>
        <w:widowControl w:val="0"/>
        <w:autoSpaceDE w:val="0"/>
        <w:autoSpaceDN w:val="0"/>
        <w:adjustRightInd w:val="0"/>
        <w:spacing w:after="0" w:line="240" w:lineRule="auto"/>
        <w:rPr>
          <w:del w:id="593" w:author="Michael Bell" w:date="2013-05-06T17:53:00Z"/>
          <w:rFonts w:ascii="Courier New" w:hAnsi="Courier New" w:cs="Courier New"/>
          <w:color w:val="804000"/>
          <w:sz w:val="20"/>
          <w:szCs w:val="20"/>
          <w:highlight w:val="white"/>
        </w:rPr>
      </w:pPr>
      <w:del w:id="594" w:author="Michael Bell" w:date="2013-05-06T17:53:00Z">
        <w:r w:rsidDel="00116173">
          <w:rPr>
            <w:rFonts w:ascii="Courier New" w:hAnsi="Courier New" w:cs="Courier New"/>
            <w:color w:val="804000"/>
            <w:sz w:val="20"/>
            <w:szCs w:val="20"/>
            <w:highlight w:val="white"/>
          </w:rPr>
          <w:delText>#define rightOut 1</w:delText>
        </w:r>
      </w:del>
    </w:p>
    <w:p w14:paraId="4EB46CBE" w14:textId="60DA7A80" w:rsidR="006918A7" w:rsidDel="00116173" w:rsidRDefault="006918A7" w:rsidP="006918A7">
      <w:pPr>
        <w:widowControl w:val="0"/>
        <w:autoSpaceDE w:val="0"/>
        <w:autoSpaceDN w:val="0"/>
        <w:adjustRightInd w:val="0"/>
        <w:spacing w:after="0" w:line="240" w:lineRule="auto"/>
        <w:rPr>
          <w:del w:id="595" w:author="Michael Bell" w:date="2013-05-06T17:53:00Z"/>
          <w:rFonts w:ascii="Courier New" w:hAnsi="Courier New" w:cs="Courier New"/>
          <w:color w:val="804000"/>
          <w:sz w:val="20"/>
          <w:szCs w:val="20"/>
          <w:highlight w:val="white"/>
        </w:rPr>
      </w:pPr>
      <w:del w:id="596" w:author="Michael Bell" w:date="2013-05-06T17:53:00Z">
        <w:r w:rsidDel="00116173">
          <w:rPr>
            <w:rFonts w:ascii="Courier New" w:hAnsi="Courier New" w:cs="Courier New"/>
            <w:color w:val="804000"/>
            <w:sz w:val="20"/>
            <w:szCs w:val="20"/>
            <w:highlight w:val="white"/>
          </w:rPr>
          <w:delText>#define upOut 2</w:delText>
        </w:r>
      </w:del>
    </w:p>
    <w:p w14:paraId="7ABC9288" w14:textId="389A77F9" w:rsidR="006918A7" w:rsidDel="00116173" w:rsidRDefault="006918A7" w:rsidP="006918A7">
      <w:pPr>
        <w:widowControl w:val="0"/>
        <w:autoSpaceDE w:val="0"/>
        <w:autoSpaceDN w:val="0"/>
        <w:adjustRightInd w:val="0"/>
        <w:spacing w:after="0" w:line="240" w:lineRule="auto"/>
        <w:rPr>
          <w:del w:id="597" w:author="Michael Bell" w:date="2013-05-06T17:53:00Z"/>
          <w:rFonts w:ascii="Courier New" w:hAnsi="Courier New" w:cs="Courier New"/>
          <w:color w:val="804000"/>
          <w:sz w:val="20"/>
          <w:szCs w:val="20"/>
          <w:highlight w:val="white"/>
        </w:rPr>
      </w:pPr>
      <w:del w:id="598" w:author="Michael Bell" w:date="2013-05-06T17:53:00Z">
        <w:r w:rsidDel="00116173">
          <w:rPr>
            <w:rFonts w:ascii="Courier New" w:hAnsi="Courier New" w:cs="Courier New"/>
            <w:color w:val="804000"/>
            <w:sz w:val="20"/>
            <w:szCs w:val="20"/>
            <w:highlight w:val="white"/>
          </w:rPr>
          <w:delText>#define downOut 3</w:delText>
        </w:r>
      </w:del>
    </w:p>
    <w:p w14:paraId="2F4E5F9F" w14:textId="18F96A2B" w:rsidR="006918A7" w:rsidDel="00116173" w:rsidRDefault="006918A7" w:rsidP="006918A7">
      <w:pPr>
        <w:widowControl w:val="0"/>
        <w:autoSpaceDE w:val="0"/>
        <w:autoSpaceDN w:val="0"/>
        <w:adjustRightInd w:val="0"/>
        <w:spacing w:after="0" w:line="240" w:lineRule="auto"/>
        <w:rPr>
          <w:del w:id="599" w:author="Michael Bell" w:date="2013-05-06T17:53:00Z"/>
          <w:rFonts w:ascii="Courier New" w:hAnsi="Courier New" w:cs="Courier New"/>
          <w:color w:val="804000"/>
          <w:sz w:val="20"/>
          <w:szCs w:val="20"/>
          <w:highlight w:val="white"/>
        </w:rPr>
      </w:pPr>
      <w:del w:id="600" w:author="Michael Bell" w:date="2013-05-06T17:53:00Z">
        <w:r w:rsidDel="00116173">
          <w:rPr>
            <w:rFonts w:ascii="Courier New" w:hAnsi="Courier New" w:cs="Courier New"/>
            <w:color w:val="804000"/>
            <w:sz w:val="20"/>
            <w:szCs w:val="20"/>
            <w:highlight w:val="white"/>
          </w:rPr>
          <w:delText>#define leftOut 4</w:delText>
        </w:r>
      </w:del>
    </w:p>
    <w:p w14:paraId="6CB7261C" w14:textId="336ABDE0" w:rsidR="006918A7" w:rsidDel="00116173" w:rsidRDefault="006918A7" w:rsidP="006918A7">
      <w:pPr>
        <w:widowControl w:val="0"/>
        <w:autoSpaceDE w:val="0"/>
        <w:autoSpaceDN w:val="0"/>
        <w:adjustRightInd w:val="0"/>
        <w:spacing w:after="0" w:line="240" w:lineRule="auto"/>
        <w:rPr>
          <w:del w:id="601" w:author="Michael Bell" w:date="2013-05-06T17:53:00Z"/>
          <w:rFonts w:ascii="Courier New" w:hAnsi="Courier New" w:cs="Courier New"/>
          <w:color w:val="804000"/>
          <w:sz w:val="20"/>
          <w:szCs w:val="20"/>
          <w:highlight w:val="white"/>
        </w:rPr>
      </w:pPr>
      <w:del w:id="602" w:author="Michael Bell" w:date="2013-05-06T17:53:00Z">
        <w:r w:rsidDel="00116173">
          <w:rPr>
            <w:rFonts w:ascii="Courier New" w:hAnsi="Courier New" w:cs="Courier New"/>
            <w:color w:val="804000"/>
            <w:sz w:val="20"/>
            <w:szCs w:val="20"/>
            <w:highlight w:val="white"/>
          </w:rPr>
          <w:delText>#define selectOut 5</w:delText>
        </w:r>
      </w:del>
    </w:p>
    <w:p w14:paraId="493DE7B9" w14:textId="21031471" w:rsidR="006918A7" w:rsidDel="00116173" w:rsidRDefault="006918A7" w:rsidP="006918A7">
      <w:pPr>
        <w:widowControl w:val="0"/>
        <w:autoSpaceDE w:val="0"/>
        <w:autoSpaceDN w:val="0"/>
        <w:adjustRightInd w:val="0"/>
        <w:spacing w:after="0" w:line="240" w:lineRule="auto"/>
        <w:rPr>
          <w:del w:id="603" w:author="Michael Bell" w:date="2013-05-06T17:53:00Z"/>
          <w:rFonts w:ascii="Courier New" w:hAnsi="Courier New" w:cs="Courier New"/>
          <w:color w:val="000000"/>
          <w:sz w:val="20"/>
          <w:szCs w:val="20"/>
          <w:highlight w:val="white"/>
        </w:rPr>
      </w:pPr>
    </w:p>
    <w:p w14:paraId="66EF7F3E" w14:textId="0E33F345" w:rsidR="006918A7" w:rsidDel="00116173" w:rsidRDefault="006918A7" w:rsidP="006918A7">
      <w:pPr>
        <w:widowControl w:val="0"/>
        <w:autoSpaceDE w:val="0"/>
        <w:autoSpaceDN w:val="0"/>
        <w:adjustRightInd w:val="0"/>
        <w:spacing w:after="0" w:line="240" w:lineRule="auto"/>
        <w:rPr>
          <w:del w:id="604" w:author="Michael Bell" w:date="2013-05-06T17:53:00Z"/>
          <w:rFonts w:ascii="Courier New" w:hAnsi="Courier New" w:cs="Courier New"/>
          <w:color w:val="008000"/>
          <w:sz w:val="20"/>
          <w:szCs w:val="20"/>
          <w:highlight w:val="white"/>
        </w:rPr>
      </w:pPr>
      <w:del w:id="605" w:author="Michael Bell" w:date="2013-05-06T17:53:00Z">
        <w:r w:rsidDel="00116173">
          <w:rPr>
            <w:rFonts w:ascii="Courier New" w:hAnsi="Courier New" w:cs="Courier New"/>
            <w:color w:val="008000"/>
            <w:sz w:val="20"/>
            <w:szCs w:val="20"/>
            <w:highlight w:val="white"/>
          </w:rPr>
          <w:delText>//sensor output numbers</w:delText>
        </w:r>
      </w:del>
    </w:p>
    <w:p w14:paraId="0CF161F7" w14:textId="7A0844BA" w:rsidR="006918A7" w:rsidDel="00116173" w:rsidRDefault="006918A7" w:rsidP="006918A7">
      <w:pPr>
        <w:widowControl w:val="0"/>
        <w:autoSpaceDE w:val="0"/>
        <w:autoSpaceDN w:val="0"/>
        <w:adjustRightInd w:val="0"/>
        <w:spacing w:after="0" w:line="240" w:lineRule="auto"/>
        <w:rPr>
          <w:del w:id="606" w:author="Michael Bell" w:date="2013-05-06T17:53:00Z"/>
          <w:rFonts w:ascii="Courier New" w:hAnsi="Courier New" w:cs="Courier New"/>
          <w:color w:val="804000"/>
          <w:sz w:val="20"/>
          <w:szCs w:val="20"/>
          <w:highlight w:val="white"/>
        </w:rPr>
      </w:pPr>
      <w:del w:id="607" w:author="Michael Bell" w:date="2013-05-06T17:53:00Z">
        <w:r w:rsidDel="00116173">
          <w:rPr>
            <w:rFonts w:ascii="Courier New" w:hAnsi="Courier New" w:cs="Courier New"/>
            <w:color w:val="804000"/>
            <w:sz w:val="20"/>
            <w:szCs w:val="20"/>
            <w:highlight w:val="white"/>
          </w:rPr>
          <w:delText>#define sensorNone 0</w:delText>
        </w:r>
      </w:del>
    </w:p>
    <w:p w14:paraId="2347FE8C" w14:textId="2A418949" w:rsidR="006918A7" w:rsidDel="00116173" w:rsidRDefault="006918A7" w:rsidP="006918A7">
      <w:pPr>
        <w:widowControl w:val="0"/>
        <w:autoSpaceDE w:val="0"/>
        <w:autoSpaceDN w:val="0"/>
        <w:adjustRightInd w:val="0"/>
        <w:spacing w:after="0" w:line="240" w:lineRule="auto"/>
        <w:rPr>
          <w:del w:id="608" w:author="Michael Bell" w:date="2013-05-06T17:53:00Z"/>
          <w:rFonts w:ascii="Courier New" w:hAnsi="Courier New" w:cs="Courier New"/>
          <w:color w:val="804000"/>
          <w:sz w:val="20"/>
          <w:szCs w:val="20"/>
          <w:highlight w:val="white"/>
        </w:rPr>
      </w:pPr>
      <w:del w:id="609" w:author="Michael Bell" w:date="2013-05-06T17:53:00Z">
        <w:r w:rsidDel="00116173">
          <w:rPr>
            <w:rFonts w:ascii="Courier New" w:hAnsi="Courier New" w:cs="Courier New"/>
            <w:color w:val="804000"/>
            <w:sz w:val="20"/>
            <w:szCs w:val="20"/>
            <w:highlight w:val="white"/>
          </w:rPr>
          <w:delText>#define sensorOne 1</w:delText>
        </w:r>
      </w:del>
    </w:p>
    <w:p w14:paraId="1BFD1515" w14:textId="2F3C76C9" w:rsidR="006918A7" w:rsidDel="00116173" w:rsidRDefault="006918A7" w:rsidP="006918A7">
      <w:pPr>
        <w:widowControl w:val="0"/>
        <w:autoSpaceDE w:val="0"/>
        <w:autoSpaceDN w:val="0"/>
        <w:adjustRightInd w:val="0"/>
        <w:spacing w:after="0" w:line="240" w:lineRule="auto"/>
        <w:rPr>
          <w:del w:id="610" w:author="Michael Bell" w:date="2013-05-06T17:53:00Z"/>
          <w:rFonts w:ascii="Courier New" w:hAnsi="Courier New" w:cs="Courier New"/>
          <w:color w:val="804000"/>
          <w:sz w:val="20"/>
          <w:szCs w:val="20"/>
          <w:highlight w:val="white"/>
        </w:rPr>
      </w:pPr>
      <w:del w:id="611" w:author="Michael Bell" w:date="2013-05-06T17:53:00Z">
        <w:r w:rsidDel="00116173">
          <w:rPr>
            <w:rFonts w:ascii="Courier New" w:hAnsi="Courier New" w:cs="Courier New"/>
            <w:color w:val="804000"/>
            <w:sz w:val="20"/>
            <w:szCs w:val="20"/>
            <w:highlight w:val="white"/>
          </w:rPr>
          <w:delText>#define sensorTwo 2</w:delText>
        </w:r>
      </w:del>
    </w:p>
    <w:p w14:paraId="571E8066" w14:textId="3DA5B883" w:rsidR="006918A7" w:rsidDel="00116173" w:rsidRDefault="006918A7" w:rsidP="006918A7">
      <w:pPr>
        <w:widowControl w:val="0"/>
        <w:autoSpaceDE w:val="0"/>
        <w:autoSpaceDN w:val="0"/>
        <w:adjustRightInd w:val="0"/>
        <w:spacing w:after="0" w:line="240" w:lineRule="auto"/>
        <w:rPr>
          <w:del w:id="612" w:author="Michael Bell" w:date="2013-05-06T17:53:00Z"/>
          <w:rFonts w:ascii="Courier New" w:hAnsi="Courier New" w:cs="Courier New"/>
          <w:color w:val="804000"/>
          <w:sz w:val="20"/>
          <w:szCs w:val="20"/>
          <w:highlight w:val="white"/>
        </w:rPr>
      </w:pPr>
      <w:del w:id="613" w:author="Michael Bell" w:date="2013-05-06T17:53:00Z">
        <w:r w:rsidDel="00116173">
          <w:rPr>
            <w:rFonts w:ascii="Courier New" w:hAnsi="Courier New" w:cs="Courier New"/>
            <w:color w:val="804000"/>
            <w:sz w:val="20"/>
            <w:szCs w:val="20"/>
            <w:highlight w:val="white"/>
          </w:rPr>
          <w:delText>#define sensorThree 3</w:delText>
        </w:r>
      </w:del>
    </w:p>
    <w:p w14:paraId="4830A49E" w14:textId="516925E4" w:rsidR="006918A7" w:rsidDel="00116173" w:rsidRDefault="006918A7" w:rsidP="006918A7">
      <w:pPr>
        <w:widowControl w:val="0"/>
        <w:autoSpaceDE w:val="0"/>
        <w:autoSpaceDN w:val="0"/>
        <w:adjustRightInd w:val="0"/>
        <w:spacing w:after="0" w:line="240" w:lineRule="auto"/>
        <w:rPr>
          <w:del w:id="614" w:author="Michael Bell" w:date="2013-05-06T17:53:00Z"/>
          <w:rFonts w:ascii="Courier New" w:hAnsi="Courier New" w:cs="Courier New"/>
          <w:color w:val="804000"/>
          <w:sz w:val="20"/>
          <w:szCs w:val="20"/>
          <w:highlight w:val="white"/>
        </w:rPr>
      </w:pPr>
      <w:del w:id="615" w:author="Michael Bell" w:date="2013-05-06T17:53:00Z">
        <w:r w:rsidDel="00116173">
          <w:rPr>
            <w:rFonts w:ascii="Courier New" w:hAnsi="Courier New" w:cs="Courier New"/>
            <w:color w:val="804000"/>
            <w:sz w:val="20"/>
            <w:szCs w:val="20"/>
            <w:highlight w:val="white"/>
          </w:rPr>
          <w:delText>#define sensorFour 4</w:delText>
        </w:r>
      </w:del>
    </w:p>
    <w:p w14:paraId="0D2819E4" w14:textId="49DF6BC7" w:rsidR="006918A7" w:rsidDel="00116173" w:rsidRDefault="006918A7" w:rsidP="006918A7">
      <w:pPr>
        <w:widowControl w:val="0"/>
        <w:autoSpaceDE w:val="0"/>
        <w:autoSpaceDN w:val="0"/>
        <w:adjustRightInd w:val="0"/>
        <w:spacing w:after="0" w:line="240" w:lineRule="auto"/>
        <w:rPr>
          <w:del w:id="616" w:author="Michael Bell" w:date="2013-05-06T17:53:00Z"/>
          <w:rFonts w:ascii="Courier New" w:hAnsi="Courier New" w:cs="Courier New"/>
          <w:color w:val="804000"/>
          <w:sz w:val="20"/>
          <w:szCs w:val="20"/>
          <w:highlight w:val="white"/>
        </w:rPr>
      </w:pPr>
      <w:del w:id="617" w:author="Michael Bell" w:date="2013-05-06T17:53:00Z">
        <w:r w:rsidDel="00116173">
          <w:rPr>
            <w:rFonts w:ascii="Courier New" w:hAnsi="Courier New" w:cs="Courier New"/>
            <w:color w:val="804000"/>
            <w:sz w:val="20"/>
            <w:szCs w:val="20"/>
            <w:highlight w:val="white"/>
          </w:rPr>
          <w:delText>#define sensorFive 5</w:delText>
        </w:r>
      </w:del>
    </w:p>
    <w:p w14:paraId="56760729" w14:textId="1B3683DE" w:rsidR="006918A7" w:rsidDel="00116173" w:rsidRDefault="006918A7" w:rsidP="006918A7">
      <w:pPr>
        <w:widowControl w:val="0"/>
        <w:autoSpaceDE w:val="0"/>
        <w:autoSpaceDN w:val="0"/>
        <w:adjustRightInd w:val="0"/>
        <w:spacing w:after="0" w:line="240" w:lineRule="auto"/>
        <w:rPr>
          <w:del w:id="618" w:author="Michael Bell" w:date="2013-05-06T17:53:00Z"/>
          <w:rFonts w:ascii="Courier New" w:hAnsi="Courier New" w:cs="Courier New"/>
          <w:color w:val="000000"/>
          <w:sz w:val="20"/>
          <w:szCs w:val="20"/>
          <w:highlight w:val="white"/>
        </w:rPr>
      </w:pPr>
    </w:p>
    <w:p w14:paraId="08FD86BD" w14:textId="156D9592" w:rsidR="006918A7" w:rsidDel="00116173" w:rsidRDefault="006918A7" w:rsidP="006918A7">
      <w:pPr>
        <w:widowControl w:val="0"/>
        <w:autoSpaceDE w:val="0"/>
        <w:autoSpaceDN w:val="0"/>
        <w:adjustRightInd w:val="0"/>
        <w:spacing w:after="0" w:line="240" w:lineRule="auto"/>
        <w:rPr>
          <w:del w:id="619" w:author="Michael Bell" w:date="2013-05-06T17:53:00Z"/>
          <w:rFonts w:ascii="Courier New" w:hAnsi="Courier New" w:cs="Courier New"/>
          <w:color w:val="804000"/>
          <w:sz w:val="20"/>
          <w:szCs w:val="20"/>
          <w:highlight w:val="white"/>
        </w:rPr>
      </w:pPr>
      <w:del w:id="620" w:author="Michael Bell" w:date="2013-05-06T17:53:00Z">
        <w:r w:rsidDel="00116173">
          <w:rPr>
            <w:rFonts w:ascii="Courier New" w:hAnsi="Courier New" w:cs="Courier New"/>
            <w:color w:val="804000"/>
            <w:sz w:val="20"/>
            <w:szCs w:val="20"/>
            <w:highlight w:val="white"/>
          </w:rPr>
          <w:delText>#define sensorSix 6</w:delText>
        </w:r>
      </w:del>
    </w:p>
    <w:p w14:paraId="0126C825" w14:textId="280FC52D" w:rsidR="006918A7" w:rsidDel="00116173" w:rsidRDefault="006918A7" w:rsidP="006918A7">
      <w:pPr>
        <w:widowControl w:val="0"/>
        <w:autoSpaceDE w:val="0"/>
        <w:autoSpaceDN w:val="0"/>
        <w:adjustRightInd w:val="0"/>
        <w:spacing w:after="0" w:line="240" w:lineRule="auto"/>
        <w:rPr>
          <w:del w:id="621" w:author="Michael Bell" w:date="2013-05-06T17:53:00Z"/>
          <w:rFonts w:ascii="Courier New" w:hAnsi="Courier New" w:cs="Courier New"/>
          <w:color w:val="804000"/>
          <w:sz w:val="20"/>
          <w:szCs w:val="20"/>
          <w:highlight w:val="white"/>
        </w:rPr>
      </w:pPr>
      <w:del w:id="622" w:author="Michael Bell" w:date="2013-05-06T17:53:00Z">
        <w:r w:rsidDel="00116173">
          <w:rPr>
            <w:rFonts w:ascii="Courier New" w:hAnsi="Courier New" w:cs="Courier New"/>
            <w:color w:val="804000"/>
            <w:sz w:val="20"/>
            <w:szCs w:val="20"/>
            <w:highlight w:val="white"/>
          </w:rPr>
          <w:delText>#define sensorSeven 7</w:delText>
        </w:r>
      </w:del>
    </w:p>
    <w:p w14:paraId="47D8F1DB" w14:textId="000C1F9A" w:rsidR="006918A7" w:rsidDel="00116173" w:rsidRDefault="006918A7" w:rsidP="006918A7">
      <w:pPr>
        <w:widowControl w:val="0"/>
        <w:autoSpaceDE w:val="0"/>
        <w:autoSpaceDN w:val="0"/>
        <w:adjustRightInd w:val="0"/>
        <w:spacing w:after="0" w:line="240" w:lineRule="auto"/>
        <w:rPr>
          <w:del w:id="623" w:author="Michael Bell" w:date="2013-05-06T17:53:00Z"/>
          <w:rFonts w:ascii="Courier New" w:hAnsi="Courier New" w:cs="Courier New"/>
          <w:color w:val="804000"/>
          <w:sz w:val="20"/>
          <w:szCs w:val="20"/>
          <w:highlight w:val="white"/>
        </w:rPr>
      </w:pPr>
      <w:del w:id="624" w:author="Michael Bell" w:date="2013-05-06T17:53:00Z">
        <w:r w:rsidDel="00116173">
          <w:rPr>
            <w:rFonts w:ascii="Courier New" w:hAnsi="Courier New" w:cs="Courier New"/>
            <w:color w:val="804000"/>
            <w:sz w:val="20"/>
            <w:szCs w:val="20"/>
            <w:highlight w:val="white"/>
          </w:rPr>
          <w:delText>#define sensorEight 10</w:delText>
        </w:r>
      </w:del>
    </w:p>
    <w:p w14:paraId="68C34429" w14:textId="6C24F8A9" w:rsidR="006918A7" w:rsidDel="00116173" w:rsidRDefault="006918A7" w:rsidP="006918A7">
      <w:pPr>
        <w:widowControl w:val="0"/>
        <w:autoSpaceDE w:val="0"/>
        <w:autoSpaceDN w:val="0"/>
        <w:adjustRightInd w:val="0"/>
        <w:spacing w:after="0" w:line="240" w:lineRule="auto"/>
        <w:rPr>
          <w:del w:id="625" w:author="Michael Bell" w:date="2013-05-06T17:53:00Z"/>
          <w:rFonts w:ascii="Courier New" w:hAnsi="Courier New" w:cs="Courier New"/>
          <w:color w:val="804000"/>
          <w:sz w:val="20"/>
          <w:szCs w:val="20"/>
          <w:highlight w:val="white"/>
        </w:rPr>
      </w:pPr>
      <w:del w:id="626" w:author="Michael Bell" w:date="2013-05-06T17:53:00Z">
        <w:r w:rsidDel="00116173">
          <w:rPr>
            <w:rFonts w:ascii="Courier New" w:hAnsi="Courier New" w:cs="Courier New"/>
            <w:color w:val="804000"/>
            <w:sz w:val="20"/>
            <w:szCs w:val="20"/>
            <w:highlight w:val="white"/>
          </w:rPr>
          <w:delText>#define sensorNine 9</w:delText>
        </w:r>
      </w:del>
    </w:p>
    <w:p w14:paraId="261AC9E3" w14:textId="6164618E" w:rsidR="006918A7" w:rsidDel="00116173" w:rsidRDefault="006918A7" w:rsidP="006918A7">
      <w:pPr>
        <w:widowControl w:val="0"/>
        <w:autoSpaceDE w:val="0"/>
        <w:autoSpaceDN w:val="0"/>
        <w:adjustRightInd w:val="0"/>
        <w:spacing w:after="0" w:line="240" w:lineRule="auto"/>
        <w:rPr>
          <w:del w:id="627" w:author="Michael Bell" w:date="2013-05-06T17:53:00Z"/>
          <w:rFonts w:ascii="Courier New" w:hAnsi="Courier New" w:cs="Courier New"/>
          <w:color w:val="804000"/>
          <w:sz w:val="20"/>
          <w:szCs w:val="20"/>
          <w:highlight w:val="white"/>
        </w:rPr>
      </w:pPr>
      <w:del w:id="628" w:author="Michael Bell" w:date="2013-05-06T17:53:00Z">
        <w:r w:rsidDel="00116173">
          <w:rPr>
            <w:rFonts w:ascii="Courier New" w:hAnsi="Courier New" w:cs="Courier New"/>
            <w:color w:val="804000"/>
            <w:sz w:val="20"/>
            <w:szCs w:val="20"/>
            <w:highlight w:val="white"/>
          </w:rPr>
          <w:delText>#define sensorTen 10</w:delText>
        </w:r>
      </w:del>
    </w:p>
    <w:p w14:paraId="6CBFE001" w14:textId="62FF7D4B" w:rsidR="006918A7" w:rsidDel="00116173" w:rsidRDefault="006918A7" w:rsidP="006918A7">
      <w:pPr>
        <w:widowControl w:val="0"/>
        <w:autoSpaceDE w:val="0"/>
        <w:autoSpaceDN w:val="0"/>
        <w:adjustRightInd w:val="0"/>
        <w:spacing w:after="0" w:line="240" w:lineRule="auto"/>
        <w:rPr>
          <w:del w:id="629" w:author="Michael Bell" w:date="2013-05-06T17:53:00Z"/>
          <w:rFonts w:ascii="Courier New" w:hAnsi="Courier New" w:cs="Courier New"/>
          <w:color w:val="000000"/>
          <w:sz w:val="20"/>
          <w:szCs w:val="20"/>
          <w:highlight w:val="white"/>
        </w:rPr>
      </w:pPr>
    </w:p>
    <w:p w14:paraId="18017EB3" w14:textId="7E7697FC" w:rsidR="006918A7" w:rsidDel="00116173" w:rsidRDefault="006918A7" w:rsidP="006918A7">
      <w:pPr>
        <w:widowControl w:val="0"/>
        <w:autoSpaceDE w:val="0"/>
        <w:autoSpaceDN w:val="0"/>
        <w:adjustRightInd w:val="0"/>
        <w:spacing w:after="0" w:line="240" w:lineRule="auto"/>
        <w:rPr>
          <w:del w:id="630" w:author="Michael Bell" w:date="2013-05-06T17:53:00Z"/>
          <w:rFonts w:ascii="Courier New" w:hAnsi="Courier New" w:cs="Courier New"/>
          <w:color w:val="008000"/>
          <w:sz w:val="20"/>
          <w:szCs w:val="20"/>
          <w:highlight w:val="white"/>
        </w:rPr>
      </w:pPr>
      <w:del w:id="631" w:author="Michael Bell" w:date="2013-05-06T17:53:00Z">
        <w:r w:rsidDel="00116173">
          <w:rPr>
            <w:rFonts w:ascii="Courier New" w:hAnsi="Courier New" w:cs="Courier New"/>
            <w:color w:val="008000"/>
            <w:sz w:val="20"/>
            <w:szCs w:val="20"/>
            <w:highlight w:val="white"/>
          </w:rPr>
          <w:delText>//anti-multipress boolean</w:delText>
        </w:r>
      </w:del>
    </w:p>
    <w:p w14:paraId="0C666815" w14:textId="05974F59" w:rsidR="006918A7" w:rsidDel="00116173" w:rsidRDefault="006918A7" w:rsidP="006918A7">
      <w:pPr>
        <w:widowControl w:val="0"/>
        <w:autoSpaceDE w:val="0"/>
        <w:autoSpaceDN w:val="0"/>
        <w:adjustRightInd w:val="0"/>
        <w:spacing w:after="0" w:line="240" w:lineRule="auto"/>
        <w:rPr>
          <w:del w:id="632" w:author="Michael Bell" w:date="2013-05-06T17:53:00Z"/>
          <w:rFonts w:ascii="Courier New" w:hAnsi="Courier New" w:cs="Courier New"/>
          <w:color w:val="008000"/>
          <w:sz w:val="20"/>
          <w:szCs w:val="20"/>
          <w:highlight w:val="white"/>
        </w:rPr>
      </w:pPr>
      <w:del w:id="633" w:author="Michael Bell" w:date="2013-05-06T17:53:00Z">
        <w:r w:rsidDel="00116173">
          <w:rPr>
            <w:rFonts w:ascii="Courier New" w:hAnsi="Courier New" w:cs="Courier New"/>
            <w:color w:val="008000"/>
            <w:sz w:val="20"/>
            <w:szCs w:val="20"/>
            <w:highlight w:val="white"/>
          </w:rPr>
          <w:delText>/*to prevent the board from reading a button as pressed multiple times the board sets this to true when it responds to a press</w:delText>
        </w:r>
      </w:del>
    </w:p>
    <w:p w14:paraId="4FB392F1" w14:textId="5B0E8342" w:rsidR="006918A7" w:rsidDel="00116173" w:rsidRDefault="006918A7" w:rsidP="006918A7">
      <w:pPr>
        <w:widowControl w:val="0"/>
        <w:autoSpaceDE w:val="0"/>
        <w:autoSpaceDN w:val="0"/>
        <w:adjustRightInd w:val="0"/>
        <w:spacing w:after="0" w:line="240" w:lineRule="auto"/>
        <w:rPr>
          <w:del w:id="634" w:author="Michael Bell" w:date="2013-05-06T17:53:00Z"/>
          <w:rFonts w:ascii="Courier New" w:hAnsi="Courier New" w:cs="Courier New"/>
          <w:color w:val="000000"/>
          <w:sz w:val="20"/>
          <w:szCs w:val="20"/>
          <w:highlight w:val="white"/>
        </w:rPr>
      </w:pPr>
      <w:del w:id="635" w:author="Michael Bell" w:date="2013-05-06T17:53:00Z">
        <w:r w:rsidDel="00116173">
          <w:rPr>
            <w:rFonts w:ascii="Courier New" w:hAnsi="Courier New" w:cs="Courier New"/>
            <w:color w:val="008000"/>
            <w:sz w:val="20"/>
            <w:szCs w:val="20"/>
            <w:highlight w:val="white"/>
          </w:rPr>
          <w:delText xml:space="preserve"> it will then not respond again untill this is set to false by the board detecting that no button is pressed*/</w:delText>
        </w:r>
      </w:del>
    </w:p>
    <w:p w14:paraId="371912ED" w14:textId="2D1E3697" w:rsidR="006918A7" w:rsidDel="00116173" w:rsidRDefault="006918A7" w:rsidP="006918A7">
      <w:pPr>
        <w:widowControl w:val="0"/>
        <w:autoSpaceDE w:val="0"/>
        <w:autoSpaceDN w:val="0"/>
        <w:adjustRightInd w:val="0"/>
        <w:spacing w:after="0" w:line="240" w:lineRule="auto"/>
        <w:rPr>
          <w:del w:id="636" w:author="Michael Bell" w:date="2013-05-06T17:53:00Z"/>
          <w:rFonts w:ascii="Courier New" w:hAnsi="Courier New" w:cs="Courier New"/>
          <w:color w:val="000000"/>
          <w:sz w:val="20"/>
          <w:szCs w:val="20"/>
          <w:highlight w:val="white"/>
        </w:rPr>
      </w:pPr>
      <w:del w:id="637" w:author="Michael Bell" w:date="2013-05-06T17:53:00Z">
        <w:r w:rsidDel="00116173">
          <w:rPr>
            <w:rFonts w:ascii="Courier New" w:hAnsi="Courier New" w:cs="Courier New"/>
            <w:color w:val="000000"/>
            <w:sz w:val="20"/>
            <w:szCs w:val="20"/>
            <w:highlight w:val="white"/>
          </w:rPr>
          <w:delText>boolean butonCaptured</w:delText>
        </w:r>
        <w:r w:rsidDel="00116173">
          <w:rPr>
            <w:rFonts w:ascii="Courier New" w:hAnsi="Courier New" w:cs="Courier New"/>
            <w:b/>
            <w:bCs/>
            <w:color w:val="000080"/>
            <w:sz w:val="20"/>
            <w:szCs w:val="20"/>
            <w:highlight w:val="white"/>
          </w:rPr>
          <w:delText>;</w:delText>
        </w:r>
      </w:del>
    </w:p>
    <w:p w14:paraId="57F7CCBD" w14:textId="7B20FBEB" w:rsidR="006918A7" w:rsidDel="00116173" w:rsidRDefault="006918A7" w:rsidP="006918A7">
      <w:pPr>
        <w:widowControl w:val="0"/>
        <w:autoSpaceDE w:val="0"/>
        <w:autoSpaceDN w:val="0"/>
        <w:adjustRightInd w:val="0"/>
        <w:spacing w:after="0" w:line="240" w:lineRule="auto"/>
        <w:rPr>
          <w:del w:id="638" w:author="Michael Bell" w:date="2013-05-06T17:53:00Z"/>
          <w:rFonts w:ascii="Courier New" w:hAnsi="Courier New" w:cs="Courier New"/>
          <w:color w:val="000000"/>
          <w:sz w:val="20"/>
          <w:szCs w:val="20"/>
          <w:highlight w:val="white"/>
        </w:rPr>
      </w:pPr>
    </w:p>
    <w:p w14:paraId="587642CE" w14:textId="3B6D67FF" w:rsidR="006918A7" w:rsidDel="00116173" w:rsidRDefault="006918A7" w:rsidP="006918A7">
      <w:pPr>
        <w:widowControl w:val="0"/>
        <w:autoSpaceDE w:val="0"/>
        <w:autoSpaceDN w:val="0"/>
        <w:adjustRightInd w:val="0"/>
        <w:spacing w:after="0" w:line="240" w:lineRule="auto"/>
        <w:rPr>
          <w:del w:id="639" w:author="Michael Bell" w:date="2013-05-06T17:53:00Z"/>
          <w:rFonts w:ascii="Courier New" w:hAnsi="Courier New" w:cs="Courier New"/>
          <w:color w:val="008000"/>
          <w:sz w:val="20"/>
          <w:szCs w:val="20"/>
          <w:highlight w:val="white"/>
        </w:rPr>
      </w:pPr>
      <w:del w:id="640" w:author="Michael Bell" w:date="2013-05-06T17:53:00Z">
        <w:r w:rsidDel="00116173">
          <w:rPr>
            <w:rFonts w:ascii="Courier New" w:hAnsi="Courier New" w:cs="Courier New"/>
            <w:color w:val="008000"/>
            <w:sz w:val="20"/>
            <w:szCs w:val="20"/>
            <w:highlight w:val="white"/>
          </w:rPr>
          <w:delText>//last menu move</w:delText>
        </w:r>
      </w:del>
    </w:p>
    <w:p w14:paraId="4BEDB200" w14:textId="0D4758D8" w:rsidR="006918A7" w:rsidDel="00116173" w:rsidRDefault="006918A7" w:rsidP="006918A7">
      <w:pPr>
        <w:widowControl w:val="0"/>
        <w:autoSpaceDE w:val="0"/>
        <w:autoSpaceDN w:val="0"/>
        <w:adjustRightInd w:val="0"/>
        <w:spacing w:after="0" w:line="240" w:lineRule="auto"/>
        <w:rPr>
          <w:del w:id="641" w:author="Michael Bell" w:date="2013-05-06T17:53:00Z"/>
          <w:rFonts w:ascii="Courier New" w:hAnsi="Courier New" w:cs="Courier New"/>
          <w:color w:val="000000"/>
          <w:sz w:val="20"/>
          <w:szCs w:val="20"/>
          <w:highlight w:val="white"/>
        </w:rPr>
      </w:pPr>
      <w:del w:id="64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lastMenuMove</w:delText>
        </w:r>
        <w:r w:rsidDel="00116173">
          <w:rPr>
            <w:rFonts w:ascii="Courier New" w:hAnsi="Courier New" w:cs="Courier New"/>
            <w:b/>
            <w:bCs/>
            <w:color w:val="000080"/>
            <w:sz w:val="20"/>
            <w:szCs w:val="20"/>
            <w:highlight w:val="white"/>
          </w:rPr>
          <w:delText>;</w:delText>
        </w:r>
      </w:del>
    </w:p>
    <w:p w14:paraId="78D289AE" w14:textId="0527FCC3" w:rsidR="006918A7" w:rsidDel="00116173" w:rsidRDefault="006918A7" w:rsidP="006918A7">
      <w:pPr>
        <w:widowControl w:val="0"/>
        <w:autoSpaceDE w:val="0"/>
        <w:autoSpaceDN w:val="0"/>
        <w:adjustRightInd w:val="0"/>
        <w:spacing w:after="0" w:line="240" w:lineRule="auto"/>
        <w:rPr>
          <w:del w:id="643" w:author="Michael Bell" w:date="2013-05-06T17:53:00Z"/>
          <w:rFonts w:ascii="Courier New" w:hAnsi="Courier New" w:cs="Courier New"/>
          <w:color w:val="000000"/>
          <w:sz w:val="20"/>
          <w:szCs w:val="20"/>
          <w:highlight w:val="white"/>
        </w:rPr>
      </w:pPr>
    </w:p>
    <w:p w14:paraId="3FF8D6B1" w14:textId="6A187158" w:rsidR="006918A7" w:rsidDel="00116173" w:rsidRDefault="006918A7" w:rsidP="006918A7">
      <w:pPr>
        <w:widowControl w:val="0"/>
        <w:autoSpaceDE w:val="0"/>
        <w:autoSpaceDN w:val="0"/>
        <w:adjustRightInd w:val="0"/>
        <w:spacing w:after="0" w:line="240" w:lineRule="auto"/>
        <w:rPr>
          <w:del w:id="644" w:author="Michael Bell" w:date="2013-05-06T17:53:00Z"/>
          <w:rFonts w:ascii="Courier New" w:hAnsi="Courier New" w:cs="Courier New"/>
          <w:color w:val="000000"/>
          <w:sz w:val="20"/>
          <w:szCs w:val="20"/>
          <w:highlight w:val="white"/>
        </w:rPr>
      </w:pPr>
    </w:p>
    <w:p w14:paraId="48510F27" w14:textId="78E8E295" w:rsidR="006918A7" w:rsidDel="00116173" w:rsidRDefault="006918A7" w:rsidP="006918A7">
      <w:pPr>
        <w:widowControl w:val="0"/>
        <w:autoSpaceDE w:val="0"/>
        <w:autoSpaceDN w:val="0"/>
        <w:adjustRightInd w:val="0"/>
        <w:spacing w:after="0" w:line="240" w:lineRule="auto"/>
        <w:rPr>
          <w:del w:id="645" w:author="Michael Bell" w:date="2013-05-06T17:53:00Z"/>
          <w:rFonts w:ascii="Courier New" w:hAnsi="Courier New" w:cs="Courier New"/>
          <w:color w:val="000000"/>
          <w:sz w:val="20"/>
          <w:szCs w:val="20"/>
          <w:highlight w:val="white"/>
        </w:rPr>
      </w:pPr>
      <w:del w:id="646"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setup</w:delText>
        </w:r>
        <w:r w:rsidDel="00116173">
          <w:rPr>
            <w:rFonts w:ascii="Courier New" w:hAnsi="Courier New" w:cs="Courier New"/>
            <w:b/>
            <w:bCs/>
            <w:color w:val="000080"/>
            <w:sz w:val="20"/>
            <w:szCs w:val="20"/>
            <w:highlight w:val="white"/>
          </w:rPr>
          <w:delText>()</w:delText>
        </w:r>
      </w:del>
    </w:p>
    <w:p w14:paraId="68BF369D" w14:textId="2FCA33D5" w:rsidR="006918A7" w:rsidDel="00116173" w:rsidRDefault="006918A7" w:rsidP="006918A7">
      <w:pPr>
        <w:widowControl w:val="0"/>
        <w:autoSpaceDE w:val="0"/>
        <w:autoSpaceDN w:val="0"/>
        <w:adjustRightInd w:val="0"/>
        <w:spacing w:after="0" w:line="240" w:lineRule="auto"/>
        <w:rPr>
          <w:del w:id="647" w:author="Michael Bell" w:date="2013-05-06T17:53:00Z"/>
          <w:rFonts w:ascii="Courier New" w:hAnsi="Courier New" w:cs="Courier New"/>
          <w:color w:val="000000"/>
          <w:sz w:val="20"/>
          <w:szCs w:val="20"/>
          <w:highlight w:val="white"/>
        </w:rPr>
      </w:pPr>
      <w:del w:id="648" w:author="Michael Bell" w:date="2013-05-06T17:53:00Z">
        <w:r w:rsidDel="00116173">
          <w:rPr>
            <w:rFonts w:ascii="Courier New" w:hAnsi="Courier New" w:cs="Courier New"/>
            <w:b/>
            <w:bCs/>
            <w:color w:val="000080"/>
            <w:sz w:val="20"/>
            <w:szCs w:val="20"/>
            <w:highlight w:val="white"/>
          </w:rPr>
          <w:delText>{</w:delText>
        </w:r>
      </w:del>
    </w:p>
    <w:p w14:paraId="0A9F1103" w14:textId="3CE1C767" w:rsidR="006918A7" w:rsidDel="00116173" w:rsidRDefault="006918A7" w:rsidP="006918A7">
      <w:pPr>
        <w:widowControl w:val="0"/>
        <w:autoSpaceDE w:val="0"/>
        <w:autoSpaceDN w:val="0"/>
        <w:adjustRightInd w:val="0"/>
        <w:spacing w:after="0" w:line="240" w:lineRule="auto"/>
        <w:rPr>
          <w:del w:id="649" w:author="Michael Bell" w:date="2013-05-06T17:53:00Z"/>
          <w:rFonts w:ascii="Courier New" w:hAnsi="Courier New" w:cs="Courier New"/>
          <w:color w:val="000000"/>
          <w:sz w:val="20"/>
          <w:szCs w:val="20"/>
          <w:highlight w:val="white"/>
        </w:rPr>
      </w:pPr>
      <w:del w:id="650" w:author="Michael Bell" w:date="2013-05-06T17:53:00Z">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135C49C1" w14:textId="6E755AF3" w:rsidR="006918A7" w:rsidDel="00116173" w:rsidRDefault="006918A7" w:rsidP="006918A7">
      <w:pPr>
        <w:widowControl w:val="0"/>
        <w:autoSpaceDE w:val="0"/>
        <w:autoSpaceDN w:val="0"/>
        <w:adjustRightInd w:val="0"/>
        <w:spacing w:after="0" w:line="240" w:lineRule="auto"/>
        <w:rPr>
          <w:del w:id="651" w:author="Michael Bell" w:date="2013-05-06T17:53:00Z"/>
          <w:rFonts w:ascii="Courier New" w:hAnsi="Courier New" w:cs="Courier New"/>
          <w:color w:val="000000"/>
          <w:sz w:val="20"/>
          <w:szCs w:val="20"/>
          <w:highlight w:val="white"/>
        </w:rPr>
      </w:pPr>
      <w:del w:id="652" w:author="Michael Bell" w:date="2013-05-06T17:53:00Z">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5686244A" w14:textId="18542D43" w:rsidR="006918A7" w:rsidDel="00116173" w:rsidRDefault="006918A7" w:rsidP="006918A7">
      <w:pPr>
        <w:widowControl w:val="0"/>
        <w:autoSpaceDE w:val="0"/>
        <w:autoSpaceDN w:val="0"/>
        <w:adjustRightInd w:val="0"/>
        <w:spacing w:after="0" w:line="240" w:lineRule="auto"/>
        <w:rPr>
          <w:del w:id="653" w:author="Michael Bell" w:date="2013-05-06T17:53:00Z"/>
          <w:rFonts w:ascii="Courier New" w:hAnsi="Courier New" w:cs="Courier New"/>
          <w:color w:val="000000"/>
          <w:sz w:val="20"/>
          <w:szCs w:val="20"/>
          <w:highlight w:val="white"/>
        </w:rPr>
      </w:pPr>
      <w:del w:id="654" w:author="Michael Bell" w:date="2013-05-06T17:53:00Z">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32B070B" w14:textId="2403EAA7" w:rsidR="006918A7" w:rsidDel="00116173" w:rsidRDefault="006918A7" w:rsidP="006918A7">
      <w:pPr>
        <w:widowControl w:val="0"/>
        <w:autoSpaceDE w:val="0"/>
        <w:autoSpaceDN w:val="0"/>
        <w:adjustRightInd w:val="0"/>
        <w:spacing w:after="0" w:line="240" w:lineRule="auto"/>
        <w:rPr>
          <w:del w:id="655" w:author="Michael Bell" w:date="2013-05-06T17:53:00Z"/>
          <w:rFonts w:ascii="Courier New" w:hAnsi="Courier New" w:cs="Courier New"/>
          <w:color w:val="000000"/>
          <w:sz w:val="20"/>
          <w:szCs w:val="20"/>
          <w:highlight w:val="white"/>
        </w:rPr>
      </w:pPr>
      <w:del w:id="656" w:author="Michael Bell" w:date="2013-05-06T17:53:00Z">
        <w:r w:rsidDel="00116173">
          <w:rPr>
            <w:rFonts w:ascii="Courier New" w:hAnsi="Courier New" w:cs="Courier New"/>
            <w:b/>
            <w:bCs/>
            <w:color w:val="000080"/>
            <w:sz w:val="20"/>
            <w:szCs w:val="20"/>
            <w:highlight w:val="white"/>
          </w:rPr>
          <w:delText>}</w:delText>
        </w:r>
      </w:del>
    </w:p>
    <w:p w14:paraId="54BA1ADE" w14:textId="454DCFA0" w:rsidR="006918A7" w:rsidDel="00116173" w:rsidRDefault="006918A7" w:rsidP="006918A7">
      <w:pPr>
        <w:widowControl w:val="0"/>
        <w:autoSpaceDE w:val="0"/>
        <w:autoSpaceDN w:val="0"/>
        <w:adjustRightInd w:val="0"/>
        <w:spacing w:after="0" w:line="240" w:lineRule="auto"/>
        <w:rPr>
          <w:del w:id="657" w:author="Michael Bell" w:date="2013-05-06T17:53:00Z"/>
          <w:rFonts w:ascii="Courier New" w:hAnsi="Courier New" w:cs="Courier New"/>
          <w:color w:val="000000"/>
          <w:sz w:val="20"/>
          <w:szCs w:val="20"/>
          <w:highlight w:val="white"/>
        </w:rPr>
      </w:pPr>
    </w:p>
    <w:p w14:paraId="02A5A9D1" w14:textId="45F887D8" w:rsidR="006918A7" w:rsidDel="00116173" w:rsidRDefault="006918A7" w:rsidP="006918A7">
      <w:pPr>
        <w:widowControl w:val="0"/>
        <w:autoSpaceDE w:val="0"/>
        <w:autoSpaceDN w:val="0"/>
        <w:adjustRightInd w:val="0"/>
        <w:spacing w:after="0" w:line="240" w:lineRule="auto"/>
        <w:rPr>
          <w:del w:id="658" w:author="Michael Bell" w:date="2013-05-06T17:53:00Z"/>
          <w:rFonts w:ascii="Courier New" w:hAnsi="Courier New" w:cs="Courier New"/>
          <w:color w:val="000000"/>
          <w:sz w:val="20"/>
          <w:szCs w:val="20"/>
          <w:highlight w:val="white"/>
        </w:rPr>
      </w:pPr>
      <w:del w:id="659"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loop</w:delText>
        </w:r>
        <w:r w:rsidDel="00116173">
          <w:rPr>
            <w:rFonts w:ascii="Courier New" w:hAnsi="Courier New" w:cs="Courier New"/>
            <w:b/>
            <w:bCs/>
            <w:color w:val="000080"/>
            <w:sz w:val="20"/>
            <w:szCs w:val="20"/>
            <w:highlight w:val="white"/>
          </w:rPr>
          <w:delText>()</w:delText>
        </w:r>
      </w:del>
    </w:p>
    <w:p w14:paraId="2870715F" w14:textId="5594A004" w:rsidR="006918A7" w:rsidDel="00116173" w:rsidRDefault="006918A7" w:rsidP="006918A7">
      <w:pPr>
        <w:widowControl w:val="0"/>
        <w:autoSpaceDE w:val="0"/>
        <w:autoSpaceDN w:val="0"/>
        <w:adjustRightInd w:val="0"/>
        <w:spacing w:after="0" w:line="240" w:lineRule="auto"/>
        <w:rPr>
          <w:del w:id="660" w:author="Michael Bell" w:date="2013-05-06T17:53:00Z"/>
          <w:rFonts w:ascii="Courier New" w:hAnsi="Courier New" w:cs="Courier New"/>
          <w:color w:val="000000"/>
          <w:sz w:val="20"/>
          <w:szCs w:val="20"/>
          <w:highlight w:val="white"/>
        </w:rPr>
      </w:pPr>
      <w:del w:id="661" w:author="Michael Bell" w:date="2013-05-06T17:53:00Z">
        <w:r w:rsidDel="00116173">
          <w:rPr>
            <w:rFonts w:ascii="Courier New" w:hAnsi="Courier New" w:cs="Courier New"/>
            <w:b/>
            <w:bCs/>
            <w:color w:val="000080"/>
            <w:sz w:val="20"/>
            <w:szCs w:val="20"/>
            <w:highlight w:val="white"/>
          </w:rPr>
          <w:delText>{</w:delText>
        </w:r>
      </w:del>
    </w:p>
    <w:p w14:paraId="7CBA1710" w14:textId="41CBA773" w:rsidR="006918A7" w:rsidDel="00116173" w:rsidRDefault="006918A7" w:rsidP="006918A7">
      <w:pPr>
        <w:widowControl w:val="0"/>
        <w:autoSpaceDE w:val="0"/>
        <w:autoSpaceDN w:val="0"/>
        <w:adjustRightInd w:val="0"/>
        <w:spacing w:after="0" w:line="240" w:lineRule="auto"/>
        <w:rPr>
          <w:del w:id="662" w:author="Michael Bell" w:date="2013-05-06T17:53:00Z"/>
          <w:rFonts w:ascii="Courier New" w:hAnsi="Courier New" w:cs="Courier New"/>
          <w:color w:val="000000"/>
          <w:sz w:val="20"/>
          <w:szCs w:val="20"/>
          <w:highlight w:val="white"/>
        </w:rPr>
      </w:pPr>
    </w:p>
    <w:p w14:paraId="0A13B195" w14:textId="065BD65A" w:rsidR="006918A7" w:rsidDel="00116173" w:rsidRDefault="006918A7" w:rsidP="006918A7">
      <w:pPr>
        <w:widowControl w:val="0"/>
        <w:autoSpaceDE w:val="0"/>
        <w:autoSpaceDN w:val="0"/>
        <w:adjustRightInd w:val="0"/>
        <w:spacing w:after="0" w:line="240" w:lineRule="auto"/>
        <w:rPr>
          <w:del w:id="663" w:author="Michael Bell" w:date="2013-05-06T17:53:00Z"/>
          <w:rFonts w:ascii="Courier New" w:hAnsi="Courier New" w:cs="Courier New"/>
          <w:color w:val="008000"/>
          <w:sz w:val="20"/>
          <w:szCs w:val="20"/>
          <w:highlight w:val="white"/>
        </w:rPr>
      </w:pPr>
      <w:del w:id="66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the "loop" is devided into 3 logical sections,</w:delText>
        </w:r>
      </w:del>
    </w:p>
    <w:p w14:paraId="309062D8" w14:textId="0C3AFA9D" w:rsidR="006918A7" w:rsidDel="00116173" w:rsidRDefault="006918A7" w:rsidP="006918A7">
      <w:pPr>
        <w:widowControl w:val="0"/>
        <w:autoSpaceDE w:val="0"/>
        <w:autoSpaceDN w:val="0"/>
        <w:adjustRightInd w:val="0"/>
        <w:spacing w:after="0" w:line="240" w:lineRule="auto"/>
        <w:rPr>
          <w:del w:id="665" w:author="Michael Bell" w:date="2013-05-06T17:53:00Z"/>
          <w:rFonts w:ascii="Courier New" w:hAnsi="Courier New" w:cs="Courier New"/>
          <w:color w:val="008000"/>
          <w:sz w:val="20"/>
          <w:szCs w:val="20"/>
          <w:highlight w:val="white"/>
        </w:rPr>
      </w:pPr>
      <w:del w:id="666" w:author="Michael Bell" w:date="2013-05-06T17:53:00Z">
        <w:r w:rsidDel="00116173">
          <w:rPr>
            <w:rFonts w:ascii="Courier New" w:hAnsi="Courier New" w:cs="Courier New"/>
            <w:color w:val="008000"/>
            <w:sz w:val="20"/>
            <w:szCs w:val="20"/>
            <w:highlight w:val="white"/>
          </w:rPr>
          <w:delText xml:space="preserve">   </w:delText>
        </w:r>
      </w:del>
    </w:p>
    <w:p w14:paraId="2E2CB769" w14:textId="4DAD0A30" w:rsidR="006918A7" w:rsidDel="00116173" w:rsidRDefault="006918A7" w:rsidP="006918A7">
      <w:pPr>
        <w:widowControl w:val="0"/>
        <w:autoSpaceDE w:val="0"/>
        <w:autoSpaceDN w:val="0"/>
        <w:adjustRightInd w:val="0"/>
        <w:spacing w:after="0" w:line="240" w:lineRule="auto"/>
        <w:rPr>
          <w:del w:id="667" w:author="Michael Bell" w:date="2013-05-06T17:53:00Z"/>
          <w:rFonts w:ascii="Courier New" w:hAnsi="Courier New" w:cs="Courier New"/>
          <w:color w:val="008000"/>
          <w:sz w:val="20"/>
          <w:szCs w:val="20"/>
          <w:highlight w:val="white"/>
        </w:rPr>
      </w:pPr>
      <w:del w:id="668" w:author="Michael Bell" w:date="2013-05-06T17:53:00Z">
        <w:r w:rsidDel="00116173">
          <w:rPr>
            <w:rFonts w:ascii="Courier New" w:hAnsi="Courier New" w:cs="Courier New"/>
            <w:color w:val="008000"/>
            <w:sz w:val="20"/>
            <w:szCs w:val="20"/>
            <w:highlight w:val="white"/>
          </w:rPr>
          <w:delText xml:space="preserve">   section 1: the menu position is ascertained and text is output to the screen, variables are ajusted to provide the other sections with user input</w:delText>
        </w:r>
      </w:del>
    </w:p>
    <w:p w14:paraId="048500CE" w14:textId="1F26441F" w:rsidR="006918A7" w:rsidDel="00116173" w:rsidRDefault="006918A7" w:rsidP="006918A7">
      <w:pPr>
        <w:widowControl w:val="0"/>
        <w:autoSpaceDE w:val="0"/>
        <w:autoSpaceDN w:val="0"/>
        <w:adjustRightInd w:val="0"/>
        <w:spacing w:after="0" w:line="240" w:lineRule="auto"/>
        <w:rPr>
          <w:del w:id="669" w:author="Michael Bell" w:date="2013-05-06T17:53:00Z"/>
          <w:rFonts w:ascii="Courier New" w:hAnsi="Courier New" w:cs="Courier New"/>
          <w:color w:val="008000"/>
          <w:sz w:val="20"/>
          <w:szCs w:val="20"/>
          <w:highlight w:val="white"/>
        </w:rPr>
      </w:pPr>
      <w:del w:id="670" w:author="Michael Bell" w:date="2013-05-06T17:53:00Z">
        <w:r w:rsidDel="00116173">
          <w:rPr>
            <w:rFonts w:ascii="Courier New" w:hAnsi="Courier New" w:cs="Courier New"/>
            <w:color w:val="008000"/>
            <w:sz w:val="20"/>
            <w:szCs w:val="20"/>
            <w:highlight w:val="white"/>
          </w:rPr>
          <w:delText xml:space="preserve">   </w:delText>
        </w:r>
      </w:del>
    </w:p>
    <w:p w14:paraId="7D7C8126" w14:textId="1A101BE1" w:rsidR="006918A7" w:rsidDel="00116173" w:rsidRDefault="006918A7" w:rsidP="006918A7">
      <w:pPr>
        <w:widowControl w:val="0"/>
        <w:autoSpaceDE w:val="0"/>
        <w:autoSpaceDN w:val="0"/>
        <w:adjustRightInd w:val="0"/>
        <w:spacing w:after="0" w:line="240" w:lineRule="auto"/>
        <w:rPr>
          <w:del w:id="671" w:author="Michael Bell" w:date="2013-05-06T17:53:00Z"/>
          <w:rFonts w:ascii="Courier New" w:hAnsi="Courier New" w:cs="Courier New"/>
          <w:color w:val="008000"/>
          <w:sz w:val="20"/>
          <w:szCs w:val="20"/>
          <w:highlight w:val="white"/>
        </w:rPr>
      </w:pPr>
      <w:del w:id="672" w:author="Michael Bell" w:date="2013-05-06T17:53:00Z">
        <w:r w:rsidDel="00116173">
          <w:rPr>
            <w:rFonts w:ascii="Courier New" w:hAnsi="Courier New" w:cs="Courier New"/>
            <w:color w:val="008000"/>
            <w:sz w:val="20"/>
            <w:szCs w:val="20"/>
            <w:highlight w:val="white"/>
          </w:rPr>
          <w:delText xml:space="preserve">   section 2: the instruction array is queried and the sensors are checked, variables are ajusted to set the curent instructions for the train</w:delText>
        </w:r>
      </w:del>
    </w:p>
    <w:p w14:paraId="2C73965A" w14:textId="770A3D35" w:rsidR="006918A7" w:rsidDel="00116173" w:rsidRDefault="006918A7" w:rsidP="006918A7">
      <w:pPr>
        <w:widowControl w:val="0"/>
        <w:autoSpaceDE w:val="0"/>
        <w:autoSpaceDN w:val="0"/>
        <w:adjustRightInd w:val="0"/>
        <w:spacing w:after="0" w:line="240" w:lineRule="auto"/>
        <w:rPr>
          <w:del w:id="673" w:author="Michael Bell" w:date="2013-05-06T17:53:00Z"/>
          <w:rFonts w:ascii="Courier New" w:hAnsi="Courier New" w:cs="Courier New"/>
          <w:color w:val="008000"/>
          <w:sz w:val="20"/>
          <w:szCs w:val="20"/>
          <w:highlight w:val="white"/>
        </w:rPr>
      </w:pPr>
      <w:del w:id="674" w:author="Michael Bell" w:date="2013-05-06T17:53:00Z">
        <w:r w:rsidDel="00116173">
          <w:rPr>
            <w:rFonts w:ascii="Courier New" w:hAnsi="Courier New" w:cs="Courier New"/>
            <w:color w:val="008000"/>
            <w:sz w:val="20"/>
            <w:szCs w:val="20"/>
            <w:highlight w:val="white"/>
          </w:rPr>
          <w:delText xml:space="preserve">   </w:delText>
        </w:r>
      </w:del>
    </w:p>
    <w:p w14:paraId="695BC4CC" w14:textId="16E068D6" w:rsidR="006918A7" w:rsidDel="00116173" w:rsidRDefault="006918A7" w:rsidP="006918A7">
      <w:pPr>
        <w:widowControl w:val="0"/>
        <w:autoSpaceDE w:val="0"/>
        <w:autoSpaceDN w:val="0"/>
        <w:adjustRightInd w:val="0"/>
        <w:spacing w:after="0" w:line="240" w:lineRule="auto"/>
        <w:rPr>
          <w:del w:id="675" w:author="Michael Bell" w:date="2013-05-06T17:53:00Z"/>
          <w:rFonts w:ascii="Courier New" w:hAnsi="Courier New" w:cs="Courier New"/>
          <w:color w:val="008000"/>
          <w:sz w:val="20"/>
          <w:szCs w:val="20"/>
          <w:highlight w:val="white"/>
        </w:rPr>
      </w:pPr>
      <w:del w:id="676" w:author="Michael Bell" w:date="2013-05-06T17:53:00Z">
        <w:r w:rsidDel="00116173">
          <w:rPr>
            <w:rFonts w:ascii="Courier New" w:hAnsi="Courier New" w:cs="Courier New"/>
            <w:color w:val="008000"/>
            <w:sz w:val="20"/>
            <w:szCs w:val="20"/>
            <w:highlight w:val="white"/>
          </w:rPr>
          <w:delText xml:space="preserve">   section 3: variables from section 2 are checked and the points are ajusted if necesary, then the speed of the train is set</w:delText>
        </w:r>
      </w:del>
    </w:p>
    <w:p w14:paraId="0099B89B" w14:textId="3A229E87" w:rsidR="006918A7" w:rsidDel="00116173" w:rsidRDefault="006918A7" w:rsidP="006918A7">
      <w:pPr>
        <w:widowControl w:val="0"/>
        <w:autoSpaceDE w:val="0"/>
        <w:autoSpaceDN w:val="0"/>
        <w:adjustRightInd w:val="0"/>
        <w:spacing w:after="0" w:line="240" w:lineRule="auto"/>
        <w:rPr>
          <w:del w:id="677" w:author="Michael Bell" w:date="2013-05-06T17:53:00Z"/>
          <w:rFonts w:ascii="Courier New" w:hAnsi="Courier New" w:cs="Courier New"/>
          <w:color w:val="008000"/>
          <w:sz w:val="20"/>
          <w:szCs w:val="20"/>
          <w:highlight w:val="white"/>
        </w:rPr>
      </w:pPr>
      <w:del w:id="678" w:author="Michael Bell" w:date="2013-05-06T17:53:00Z">
        <w:r w:rsidDel="00116173">
          <w:rPr>
            <w:rFonts w:ascii="Courier New" w:hAnsi="Courier New" w:cs="Courier New"/>
            <w:color w:val="008000"/>
            <w:sz w:val="20"/>
            <w:szCs w:val="20"/>
            <w:highlight w:val="white"/>
          </w:rPr>
          <w:delText xml:space="preserve">   </w:delText>
        </w:r>
      </w:del>
    </w:p>
    <w:p w14:paraId="244BB467" w14:textId="73895295" w:rsidR="006918A7" w:rsidDel="00116173" w:rsidRDefault="006918A7" w:rsidP="006918A7">
      <w:pPr>
        <w:widowControl w:val="0"/>
        <w:autoSpaceDE w:val="0"/>
        <w:autoSpaceDN w:val="0"/>
        <w:adjustRightInd w:val="0"/>
        <w:spacing w:after="0" w:line="240" w:lineRule="auto"/>
        <w:rPr>
          <w:del w:id="679" w:author="Michael Bell" w:date="2013-05-06T17:53:00Z"/>
          <w:rFonts w:ascii="Courier New" w:hAnsi="Courier New" w:cs="Courier New"/>
          <w:color w:val="000000"/>
          <w:sz w:val="20"/>
          <w:szCs w:val="20"/>
          <w:highlight w:val="white"/>
        </w:rPr>
      </w:pPr>
      <w:del w:id="680" w:author="Michael Bell" w:date="2013-05-06T17:53:00Z">
        <w:r w:rsidDel="00116173">
          <w:rPr>
            <w:rFonts w:ascii="Courier New" w:hAnsi="Courier New" w:cs="Courier New"/>
            <w:color w:val="008000"/>
            <w:sz w:val="20"/>
            <w:szCs w:val="20"/>
            <w:highlight w:val="white"/>
          </w:rPr>
          <w:delText xml:space="preserve">   these three are repeated endlessly untill power off */</w:delText>
        </w:r>
      </w:del>
    </w:p>
    <w:p w14:paraId="07549FB3" w14:textId="76321C88" w:rsidR="006918A7" w:rsidDel="00116173" w:rsidRDefault="006918A7" w:rsidP="006918A7">
      <w:pPr>
        <w:widowControl w:val="0"/>
        <w:autoSpaceDE w:val="0"/>
        <w:autoSpaceDN w:val="0"/>
        <w:adjustRightInd w:val="0"/>
        <w:spacing w:after="0" w:line="240" w:lineRule="auto"/>
        <w:rPr>
          <w:del w:id="681" w:author="Michael Bell" w:date="2013-05-06T17:53:00Z"/>
          <w:rFonts w:ascii="Courier New" w:hAnsi="Courier New" w:cs="Courier New"/>
          <w:color w:val="000000"/>
          <w:sz w:val="20"/>
          <w:szCs w:val="20"/>
          <w:highlight w:val="white"/>
        </w:rPr>
      </w:pPr>
    </w:p>
    <w:p w14:paraId="547F518F" w14:textId="1767112F" w:rsidR="006918A7" w:rsidDel="00116173" w:rsidRDefault="006918A7" w:rsidP="006918A7">
      <w:pPr>
        <w:widowControl w:val="0"/>
        <w:autoSpaceDE w:val="0"/>
        <w:autoSpaceDN w:val="0"/>
        <w:adjustRightInd w:val="0"/>
        <w:spacing w:after="0" w:line="240" w:lineRule="auto"/>
        <w:rPr>
          <w:del w:id="682" w:author="Michael Bell" w:date="2013-05-06T17:53:00Z"/>
          <w:rFonts w:ascii="Courier New" w:hAnsi="Courier New" w:cs="Courier New"/>
          <w:color w:val="008000"/>
          <w:sz w:val="20"/>
          <w:szCs w:val="20"/>
          <w:highlight w:val="white"/>
        </w:rPr>
      </w:pPr>
      <w:del w:id="68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1: read user input and output display</w:delText>
        </w:r>
      </w:del>
    </w:p>
    <w:p w14:paraId="3368ADA2" w14:textId="0914AE34" w:rsidR="006918A7" w:rsidDel="00116173" w:rsidRDefault="006918A7" w:rsidP="006918A7">
      <w:pPr>
        <w:widowControl w:val="0"/>
        <w:autoSpaceDE w:val="0"/>
        <w:autoSpaceDN w:val="0"/>
        <w:adjustRightInd w:val="0"/>
        <w:spacing w:after="0" w:line="240" w:lineRule="auto"/>
        <w:rPr>
          <w:del w:id="684" w:author="Michael Bell" w:date="2013-05-06T17:53:00Z"/>
          <w:rFonts w:ascii="Courier New" w:hAnsi="Courier New" w:cs="Courier New"/>
          <w:color w:val="008000"/>
          <w:sz w:val="20"/>
          <w:szCs w:val="20"/>
          <w:highlight w:val="white"/>
        </w:rPr>
      </w:pPr>
      <w:del w:id="68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a welcome message</w:delText>
        </w:r>
      </w:del>
    </w:p>
    <w:p w14:paraId="51D9F75E" w14:textId="09EC71C1" w:rsidR="006918A7" w:rsidDel="00116173" w:rsidRDefault="006918A7" w:rsidP="006918A7">
      <w:pPr>
        <w:widowControl w:val="0"/>
        <w:autoSpaceDE w:val="0"/>
        <w:autoSpaceDN w:val="0"/>
        <w:adjustRightInd w:val="0"/>
        <w:spacing w:after="0" w:line="240" w:lineRule="auto"/>
        <w:rPr>
          <w:del w:id="686" w:author="Michael Bell" w:date="2013-05-06T17:53:00Z"/>
          <w:rFonts w:ascii="Courier New" w:hAnsi="Courier New" w:cs="Courier New"/>
          <w:color w:val="000000"/>
          <w:sz w:val="20"/>
          <w:szCs w:val="20"/>
          <w:highlight w:val="white"/>
        </w:rPr>
      </w:pPr>
      <w:del w:id="68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31F3B0FC" w14:textId="50C8B45D" w:rsidR="006918A7" w:rsidDel="00116173" w:rsidRDefault="006918A7" w:rsidP="006918A7">
      <w:pPr>
        <w:widowControl w:val="0"/>
        <w:autoSpaceDE w:val="0"/>
        <w:autoSpaceDN w:val="0"/>
        <w:adjustRightInd w:val="0"/>
        <w:spacing w:after="0" w:line="240" w:lineRule="auto"/>
        <w:rPr>
          <w:del w:id="688" w:author="Michael Bell" w:date="2013-05-06T17:53:00Z"/>
          <w:rFonts w:ascii="Courier New" w:hAnsi="Courier New" w:cs="Courier New"/>
          <w:color w:val="000000"/>
          <w:sz w:val="20"/>
          <w:szCs w:val="20"/>
          <w:highlight w:val="white"/>
        </w:rPr>
      </w:pPr>
      <w:del w:id="68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CD9733C" w14:textId="082B6C3A" w:rsidR="006918A7" w:rsidDel="00116173" w:rsidRDefault="006918A7" w:rsidP="006918A7">
      <w:pPr>
        <w:widowControl w:val="0"/>
        <w:autoSpaceDE w:val="0"/>
        <w:autoSpaceDN w:val="0"/>
        <w:adjustRightInd w:val="0"/>
        <w:spacing w:after="0" w:line="240" w:lineRule="auto"/>
        <w:rPr>
          <w:del w:id="690" w:author="Michael Bell" w:date="2013-05-06T17:53:00Z"/>
          <w:rFonts w:ascii="Courier New" w:hAnsi="Courier New" w:cs="Courier New"/>
          <w:color w:val="000000"/>
          <w:sz w:val="20"/>
          <w:szCs w:val="20"/>
          <w:highlight w:val="white"/>
        </w:rPr>
      </w:pPr>
      <w:del w:id="691"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26ADC5" w14:textId="04CD2D54" w:rsidR="006918A7" w:rsidDel="00116173" w:rsidRDefault="006918A7" w:rsidP="006918A7">
      <w:pPr>
        <w:widowControl w:val="0"/>
        <w:autoSpaceDE w:val="0"/>
        <w:autoSpaceDN w:val="0"/>
        <w:adjustRightInd w:val="0"/>
        <w:spacing w:after="0" w:line="240" w:lineRule="auto"/>
        <w:rPr>
          <w:del w:id="692" w:author="Michael Bell" w:date="2013-05-06T17:53:00Z"/>
          <w:rFonts w:ascii="Courier New" w:hAnsi="Courier New" w:cs="Courier New"/>
          <w:color w:val="000000"/>
          <w:sz w:val="20"/>
          <w:szCs w:val="20"/>
          <w:highlight w:val="white"/>
        </w:rPr>
      </w:pPr>
      <w:del w:id="693"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"In Transit"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FE54AD6" w14:textId="67859A53" w:rsidR="006918A7" w:rsidDel="00116173" w:rsidRDefault="006918A7" w:rsidP="006918A7">
      <w:pPr>
        <w:widowControl w:val="0"/>
        <w:autoSpaceDE w:val="0"/>
        <w:autoSpaceDN w:val="0"/>
        <w:adjustRightInd w:val="0"/>
        <w:spacing w:after="0" w:line="240" w:lineRule="auto"/>
        <w:rPr>
          <w:del w:id="694" w:author="Michael Bell" w:date="2013-05-06T17:53:00Z"/>
          <w:rFonts w:ascii="Courier New" w:hAnsi="Courier New" w:cs="Courier New"/>
          <w:color w:val="000000"/>
          <w:sz w:val="20"/>
          <w:szCs w:val="20"/>
          <w:highlight w:val="white"/>
        </w:rPr>
      </w:pPr>
      <w:del w:id="69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74DFB7" w14:textId="7ECCAE49" w:rsidR="006918A7" w:rsidDel="00116173" w:rsidRDefault="006918A7" w:rsidP="006918A7">
      <w:pPr>
        <w:widowControl w:val="0"/>
        <w:autoSpaceDE w:val="0"/>
        <w:autoSpaceDN w:val="0"/>
        <w:adjustRightInd w:val="0"/>
        <w:spacing w:after="0" w:line="240" w:lineRule="auto"/>
        <w:rPr>
          <w:del w:id="696" w:author="Michael Bell" w:date="2013-05-06T17:53:00Z"/>
          <w:rFonts w:ascii="Courier New" w:hAnsi="Courier New" w:cs="Courier New"/>
          <w:color w:val="000000"/>
          <w:sz w:val="20"/>
          <w:szCs w:val="20"/>
          <w:highlight w:val="white"/>
        </w:rPr>
      </w:pPr>
      <w:del w:id="6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0B73F95" w14:textId="435C614B" w:rsidR="006918A7" w:rsidDel="00116173" w:rsidRDefault="006918A7" w:rsidP="006918A7">
      <w:pPr>
        <w:widowControl w:val="0"/>
        <w:autoSpaceDE w:val="0"/>
        <w:autoSpaceDN w:val="0"/>
        <w:adjustRightInd w:val="0"/>
        <w:spacing w:after="0" w:line="240" w:lineRule="auto"/>
        <w:rPr>
          <w:del w:id="698" w:author="Michael Bell" w:date="2013-05-06T17:53:00Z"/>
          <w:rFonts w:ascii="Courier New" w:hAnsi="Courier New" w:cs="Courier New"/>
          <w:color w:val="000000"/>
          <w:sz w:val="20"/>
          <w:szCs w:val="20"/>
          <w:highlight w:val="white"/>
        </w:rPr>
      </w:pPr>
      <w:del w:id="6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10EF146" w14:textId="7C48A2B2" w:rsidR="006918A7" w:rsidDel="00116173" w:rsidRDefault="006918A7" w:rsidP="006918A7">
      <w:pPr>
        <w:widowControl w:val="0"/>
        <w:autoSpaceDE w:val="0"/>
        <w:autoSpaceDN w:val="0"/>
        <w:adjustRightInd w:val="0"/>
        <w:spacing w:after="0" w:line="240" w:lineRule="auto"/>
        <w:rPr>
          <w:del w:id="700" w:author="Michael Bell" w:date="2013-05-06T17:53:00Z"/>
          <w:rFonts w:ascii="Courier New" w:hAnsi="Courier New" w:cs="Courier New"/>
          <w:color w:val="008000"/>
          <w:sz w:val="20"/>
          <w:szCs w:val="20"/>
          <w:highlight w:val="white"/>
        </w:rPr>
      </w:pPr>
      <w:del w:id="7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not in transit then we execute three consecutive steps, in step one the program reads A0 to see if any butons</w:delText>
        </w:r>
      </w:del>
    </w:p>
    <w:p w14:paraId="154AE279" w14:textId="6DE08E7B" w:rsidR="006918A7" w:rsidDel="00116173" w:rsidRDefault="006918A7" w:rsidP="006918A7">
      <w:pPr>
        <w:widowControl w:val="0"/>
        <w:autoSpaceDE w:val="0"/>
        <w:autoSpaceDN w:val="0"/>
        <w:adjustRightInd w:val="0"/>
        <w:spacing w:after="0" w:line="240" w:lineRule="auto"/>
        <w:rPr>
          <w:del w:id="702" w:author="Michael Bell" w:date="2013-05-06T17:53:00Z"/>
          <w:rFonts w:ascii="Courier New" w:hAnsi="Courier New" w:cs="Courier New"/>
          <w:color w:val="008000"/>
          <w:sz w:val="20"/>
          <w:szCs w:val="20"/>
          <w:highlight w:val="white"/>
        </w:rPr>
      </w:pPr>
      <w:del w:id="703" w:author="Michael Bell" w:date="2013-05-06T17:53:00Z">
        <w:r w:rsidDel="00116173">
          <w:rPr>
            <w:rFonts w:ascii="Courier New" w:hAnsi="Courier New" w:cs="Courier New"/>
            <w:color w:val="008000"/>
            <w:sz w:val="20"/>
            <w:szCs w:val="20"/>
            <w:highlight w:val="white"/>
          </w:rPr>
          <w:delText xml:space="preserve">       are pressed, and sets the value of buttonOut to match. in step two this value is used to query the menu structure array</w:delText>
        </w:r>
      </w:del>
    </w:p>
    <w:p w14:paraId="74DEFFD7" w14:textId="5AC6F393" w:rsidR="006918A7" w:rsidDel="00116173" w:rsidRDefault="006918A7" w:rsidP="006918A7">
      <w:pPr>
        <w:widowControl w:val="0"/>
        <w:autoSpaceDE w:val="0"/>
        <w:autoSpaceDN w:val="0"/>
        <w:adjustRightInd w:val="0"/>
        <w:spacing w:after="0" w:line="240" w:lineRule="auto"/>
        <w:rPr>
          <w:del w:id="704" w:author="Michael Bell" w:date="2013-05-06T17:53:00Z"/>
          <w:rFonts w:ascii="Courier New" w:hAnsi="Courier New" w:cs="Courier New"/>
          <w:color w:val="008000"/>
          <w:sz w:val="20"/>
          <w:szCs w:val="20"/>
          <w:highlight w:val="white"/>
        </w:rPr>
      </w:pPr>
      <w:del w:id="705" w:author="Michael Bell" w:date="2013-05-06T17:53:00Z">
        <w:r w:rsidDel="00116173">
          <w:rPr>
            <w:rFonts w:ascii="Courier New" w:hAnsi="Courier New" w:cs="Courier New"/>
            <w:color w:val="008000"/>
            <w:sz w:val="20"/>
            <w:szCs w:val="20"/>
            <w:highlight w:val="white"/>
          </w:rPr>
          <w:delText xml:space="preserve">       and that is then displayed on the screen, finaly in step 3 we check to see if the enter button has been pressed, if it has we</w:delText>
        </w:r>
      </w:del>
    </w:p>
    <w:p w14:paraId="2A09CAAD" w14:textId="1D866D5D" w:rsidR="006918A7" w:rsidDel="00116173" w:rsidRDefault="006918A7" w:rsidP="006918A7">
      <w:pPr>
        <w:widowControl w:val="0"/>
        <w:autoSpaceDE w:val="0"/>
        <w:autoSpaceDN w:val="0"/>
        <w:adjustRightInd w:val="0"/>
        <w:spacing w:after="0" w:line="240" w:lineRule="auto"/>
        <w:rPr>
          <w:del w:id="706" w:author="Michael Bell" w:date="2013-05-06T17:53:00Z"/>
          <w:rFonts w:ascii="Courier New" w:hAnsi="Courier New" w:cs="Courier New"/>
          <w:color w:val="000000"/>
          <w:sz w:val="20"/>
          <w:szCs w:val="20"/>
          <w:highlight w:val="white"/>
        </w:rPr>
      </w:pPr>
      <w:del w:id="707" w:author="Michael Bell" w:date="2013-05-06T17:53:00Z">
        <w:r w:rsidDel="00116173">
          <w:rPr>
            <w:rFonts w:ascii="Courier New" w:hAnsi="Courier New" w:cs="Courier New"/>
            <w:color w:val="008000"/>
            <w:sz w:val="20"/>
            <w:szCs w:val="20"/>
            <w:highlight w:val="white"/>
          </w:rPr>
          <w:delText xml:space="preserve">       execute the instructions apropriate to the currently selected menu option*/</w:delText>
        </w:r>
      </w:del>
    </w:p>
    <w:p w14:paraId="54B11428" w14:textId="3035CFC5" w:rsidR="006918A7" w:rsidDel="00116173" w:rsidRDefault="006918A7" w:rsidP="006918A7">
      <w:pPr>
        <w:widowControl w:val="0"/>
        <w:autoSpaceDE w:val="0"/>
        <w:autoSpaceDN w:val="0"/>
        <w:adjustRightInd w:val="0"/>
        <w:spacing w:after="0" w:line="240" w:lineRule="auto"/>
        <w:rPr>
          <w:del w:id="708" w:author="Michael Bell" w:date="2013-05-06T17:53:00Z"/>
          <w:rFonts w:ascii="Courier New" w:hAnsi="Courier New" w:cs="Courier New"/>
          <w:color w:val="000000"/>
          <w:sz w:val="20"/>
          <w:szCs w:val="20"/>
          <w:highlight w:val="white"/>
        </w:rPr>
      </w:pPr>
      <w:del w:id="709" w:author="Michael Bell" w:date="2013-05-06T17:53:00Z">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285F1D0C" w14:textId="256C03E4" w:rsidR="006918A7" w:rsidDel="00116173" w:rsidRDefault="006918A7" w:rsidP="006918A7">
      <w:pPr>
        <w:widowControl w:val="0"/>
        <w:autoSpaceDE w:val="0"/>
        <w:autoSpaceDN w:val="0"/>
        <w:adjustRightInd w:val="0"/>
        <w:spacing w:after="0" w:line="240" w:lineRule="auto"/>
        <w:rPr>
          <w:del w:id="710" w:author="Michael Bell" w:date="2013-05-06T17:53:00Z"/>
          <w:rFonts w:ascii="Courier New" w:hAnsi="Courier New" w:cs="Courier New"/>
          <w:color w:val="000000"/>
          <w:sz w:val="20"/>
          <w:szCs w:val="20"/>
          <w:highlight w:val="white"/>
        </w:rPr>
      </w:pPr>
      <w:del w:id="711" w:author="Michael Bell" w:date="2013-05-06T17:53:00Z">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63EA1905" w14:textId="7F3510DE" w:rsidR="006918A7" w:rsidDel="00116173" w:rsidRDefault="006918A7" w:rsidP="006918A7">
      <w:pPr>
        <w:widowControl w:val="0"/>
        <w:autoSpaceDE w:val="0"/>
        <w:autoSpaceDN w:val="0"/>
        <w:adjustRightInd w:val="0"/>
        <w:spacing w:after="0" w:line="240" w:lineRule="auto"/>
        <w:rPr>
          <w:del w:id="712" w:author="Michael Bell" w:date="2013-05-06T17:53:00Z"/>
          <w:rFonts w:ascii="Courier New" w:hAnsi="Courier New" w:cs="Courier New"/>
          <w:color w:val="000000"/>
          <w:sz w:val="20"/>
          <w:szCs w:val="20"/>
          <w:highlight w:val="white"/>
        </w:rPr>
      </w:pPr>
      <w:del w:id="713" w:author="Michael Bell" w:date="2013-05-06T17:53:00Z">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26CEAF7B" w14:textId="7FBE9BBC" w:rsidR="006918A7" w:rsidDel="00116173" w:rsidRDefault="006918A7" w:rsidP="006918A7">
      <w:pPr>
        <w:widowControl w:val="0"/>
        <w:autoSpaceDE w:val="0"/>
        <w:autoSpaceDN w:val="0"/>
        <w:adjustRightInd w:val="0"/>
        <w:spacing w:after="0" w:line="240" w:lineRule="auto"/>
        <w:rPr>
          <w:del w:id="714" w:author="Michael Bell" w:date="2013-05-06T17:53:00Z"/>
          <w:rFonts w:ascii="Courier New" w:hAnsi="Courier New" w:cs="Courier New"/>
          <w:color w:val="000000"/>
          <w:sz w:val="20"/>
          <w:szCs w:val="20"/>
          <w:highlight w:val="white"/>
        </w:rPr>
      </w:pPr>
      <w:del w:id="715" w:author="Michael Bell" w:date="2013-05-06T17:53:00Z">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622ED347" w14:textId="3E6143B5" w:rsidR="006918A7" w:rsidDel="00116173" w:rsidRDefault="006918A7" w:rsidP="006918A7">
      <w:pPr>
        <w:widowControl w:val="0"/>
        <w:autoSpaceDE w:val="0"/>
        <w:autoSpaceDN w:val="0"/>
        <w:adjustRightInd w:val="0"/>
        <w:spacing w:after="0" w:line="240" w:lineRule="auto"/>
        <w:rPr>
          <w:del w:id="716" w:author="Michael Bell" w:date="2013-05-06T17:53:00Z"/>
          <w:rFonts w:ascii="Courier New" w:hAnsi="Courier New" w:cs="Courier New"/>
          <w:color w:val="000000"/>
          <w:sz w:val="20"/>
          <w:szCs w:val="20"/>
          <w:highlight w:val="white"/>
        </w:rPr>
      </w:pPr>
      <w:del w:id="71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96C4394" w14:textId="346F4AE6" w:rsidR="006918A7" w:rsidDel="00116173" w:rsidRDefault="006918A7" w:rsidP="006918A7">
      <w:pPr>
        <w:widowControl w:val="0"/>
        <w:autoSpaceDE w:val="0"/>
        <w:autoSpaceDN w:val="0"/>
        <w:adjustRightInd w:val="0"/>
        <w:spacing w:after="0" w:line="240" w:lineRule="auto"/>
        <w:rPr>
          <w:del w:id="718" w:author="Michael Bell" w:date="2013-05-06T17:53:00Z"/>
          <w:rFonts w:ascii="Courier New" w:hAnsi="Courier New" w:cs="Courier New"/>
          <w:color w:val="000000"/>
          <w:sz w:val="20"/>
          <w:szCs w:val="20"/>
          <w:highlight w:val="white"/>
        </w:rPr>
      </w:pPr>
    </w:p>
    <w:p w14:paraId="0969571E" w14:textId="0C3B9C88" w:rsidR="006918A7" w:rsidDel="00116173" w:rsidRDefault="006918A7" w:rsidP="006918A7">
      <w:pPr>
        <w:widowControl w:val="0"/>
        <w:autoSpaceDE w:val="0"/>
        <w:autoSpaceDN w:val="0"/>
        <w:adjustRightInd w:val="0"/>
        <w:spacing w:after="0" w:line="240" w:lineRule="auto"/>
        <w:rPr>
          <w:del w:id="719" w:author="Michael Bell" w:date="2013-05-06T17:53:00Z"/>
          <w:rFonts w:ascii="Courier New" w:hAnsi="Courier New" w:cs="Courier New"/>
          <w:color w:val="008000"/>
          <w:sz w:val="20"/>
          <w:szCs w:val="20"/>
          <w:highlight w:val="white"/>
        </w:rPr>
      </w:pPr>
      <w:del w:id="72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2: check position and instructions</w:delText>
        </w:r>
      </w:del>
    </w:p>
    <w:p w14:paraId="293FBEEA" w14:textId="088D54D6" w:rsidR="006918A7" w:rsidDel="00116173" w:rsidRDefault="006918A7" w:rsidP="006918A7">
      <w:pPr>
        <w:widowControl w:val="0"/>
        <w:autoSpaceDE w:val="0"/>
        <w:autoSpaceDN w:val="0"/>
        <w:adjustRightInd w:val="0"/>
        <w:spacing w:after="0" w:line="240" w:lineRule="auto"/>
        <w:rPr>
          <w:del w:id="721" w:author="Michael Bell" w:date="2013-05-06T17:53:00Z"/>
          <w:rFonts w:ascii="Courier New" w:hAnsi="Courier New" w:cs="Courier New"/>
          <w:color w:val="008000"/>
          <w:sz w:val="20"/>
          <w:szCs w:val="20"/>
          <w:highlight w:val="white"/>
        </w:rPr>
      </w:pPr>
      <w:del w:id="7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section 2 is devided into two parts, part one checks if the given condition is met, part two carries out an instruction and moves</w:delText>
        </w:r>
      </w:del>
    </w:p>
    <w:p w14:paraId="0D8BE683" w14:textId="30FC5B5A" w:rsidR="006918A7" w:rsidDel="00116173" w:rsidRDefault="006918A7" w:rsidP="006918A7">
      <w:pPr>
        <w:widowControl w:val="0"/>
        <w:autoSpaceDE w:val="0"/>
        <w:autoSpaceDN w:val="0"/>
        <w:adjustRightInd w:val="0"/>
        <w:spacing w:after="0" w:line="240" w:lineRule="auto"/>
        <w:rPr>
          <w:del w:id="723" w:author="Michael Bell" w:date="2013-05-06T17:53:00Z"/>
          <w:rFonts w:ascii="Courier New" w:hAnsi="Courier New" w:cs="Courier New"/>
          <w:color w:val="008000"/>
          <w:sz w:val="20"/>
          <w:szCs w:val="20"/>
          <w:highlight w:val="white"/>
        </w:rPr>
      </w:pPr>
      <w:del w:id="724" w:author="Michael Bell" w:date="2013-05-06T17:53:00Z">
        <w:r w:rsidDel="00116173">
          <w:rPr>
            <w:rFonts w:ascii="Courier New" w:hAnsi="Courier New" w:cs="Courier New"/>
            <w:color w:val="008000"/>
            <w:sz w:val="20"/>
            <w:szCs w:val="20"/>
            <w:highlight w:val="white"/>
          </w:rPr>
          <w:delText xml:space="preserve">     to the next condition if it is, when a condition is met, the variable 'met' is set to true, section two is only run if met is true</w:delText>
        </w:r>
      </w:del>
    </w:p>
    <w:p w14:paraId="4B16D85A" w14:textId="05507B63" w:rsidR="006918A7" w:rsidDel="00116173" w:rsidRDefault="006918A7" w:rsidP="006918A7">
      <w:pPr>
        <w:widowControl w:val="0"/>
        <w:autoSpaceDE w:val="0"/>
        <w:autoSpaceDN w:val="0"/>
        <w:adjustRightInd w:val="0"/>
        <w:spacing w:after="0" w:line="240" w:lineRule="auto"/>
        <w:rPr>
          <w:del w:id="725" w:author="Michael Bell" w:date="2013-05-06T17:53:00Z"/>
          <w:rFonts w:ascii="Courier New" w:hAnsi="Courier New" w:cs="Courier New"/>
          <w:color w:val="000000"/>
          <w:sz w:val="20"/>
          <w:szCs w:val="20"/>
          <w:highlight w:val="white"/>
        </w:rPr>
      </w:pPr>
      <w:del w:id="726" w:author="Michael Bell" w:date="2013-05-06T17:53:00Z">
        <w:r w:rsidDel="00116173">
          <w:rPr>
            <w:rFonts w:ascii="Courier New" w:hAnsi="Courier New" w:cs="Courier New"/>
            <w:color w:val="008000"/>
            <w:sz w:val="20"/>
            <w:szCs w:val="20"/>
            <w:highlight w:val="white"/>
          </w:rPr>
          <w:delText xml:space="preserve">     it sets met to false once it has been run*/</w:delText>
        </w:r>
      </w:del>
    </w:p>
    <w:p w14:paraId="4676C757" w14:textId="62119BFE" w:rsidR="006918A7" w:rsidDel="00116173" w:rsidRDefault="006918A7" w:rsidP="006918A7">
      <w:pPr>
        <w:widowControl w:val="0"/>
        <w:autoSpaceDE w:val="0"/>
        <w:autoSpaceDN w:val="0"/>
        <w:adjustRightInd w:val="0"/>
        <w:spacing w:after="0" w:line="240" w:lineRule="auto"/>
        <w:rPr>
          <w:del w:id="727" w:author="Michael Bell" w:date="2013-05-06T17:53:00Z"/>
          <w:rFonts w:ascii="Courier New" w:hAnsi="Courier New" w:cs="Courier New"/>
          <w:color w:val="000000"/>
          <w:sz w:val="20"/>
          <w:szCs w:val="20"/>
          <w:highlight w:val="white"/>
        </w:rPr>
      </w:pPr>
      <w:del w:id="7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55CA3BDB" w14:textId="09917F96" w:rsidR="006918A7" w:rsidDel="00116173" w:rsidRDefault="006918A7" w:rsidP="006918A7">
      <w:pPr>
        <w:widowControl w:val="0"/>
        <w:autoSpaceDE w:val="0"/>
        <w:autoSpaceDN w:val="0"/>
        <w:adjustRightInd w:val="0"/>
        <w:spacing w:after="0" w:line="240" w:lineRule="auto"/>
        <w:rPr>
          <w:del w:id="729" w:author="Michael Bell" w:date="2013-05-06T17:53:00Z"/>
          <w:rFonts w:ascii="Courier New" w:hAnsi="Courier New" w:cs="Courier New"/>
          <w:color w:val="000000"/>
          <w:sz w:val="20"/>
          <w:szCs w:val="20"/>
          <w:highlight w:val="white"/>
        </w:rPr>
      </w:pPr>
      <w:del w:id="7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A6725F0" w14:textId="4DC57426" w:rsidR="006918A7" w:rsidDel="00116173" w:rsidRDefault="006918A7" w:rsidP="006918A7">
      <w:pPr>
        <w:widowControl w:val="0"/>
        <w:autoSpaceDE w:val="0"/>
        <w:autoSpaceDN w:val="0"/>
        <w:adjustRightInd w:val="0"/>
        <w:spacing w:after="0" w:line="240" w:lineRule="auto"/>
        <w:rPr>
          <w:del w:id="731" w:author="Michael Bell" w:date="2013-05-06T17:53:00Z"/>
          <w:rFonts w:ascii="Courier New" w:hAnsi="Courier New" w:cs="Courier New"/>
          <w:color w:val="000000"/>
          <w:sz w:val="20"/>
          <w:szCs w:val="20"/>
          <w:highlight w:val="white"/>
        </w:rPr>
      </w:pPr>
      <w:del w:id="732" w:author="Michael Bell" w:date="2013-05-06T17:53:00Z">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722738CF" w14:textId="7F8BE82F" w:rsidR="006918A7" w:rsidDel="00116173" w:rsidRDefault="006918A7" w:rsidP="006918A7">
      <w:pPr>
        <w:widowControl w:val="0"/>
        <w:autoSpaceDE w:val="0"/>
        <w:autoSpaceDN w:val="0"/>
        <w:adjustRightInd w:val="0"/>
        <w:spacing w:after="0" w:line="240" w:lineRule="auto"/>
        <w:rPr>
          <w:del w:id="733" w:author="Michael Bell" w:date="2013-05-06T17:53:00Z"/>
          <w:rFonts w:ascii="Courier New" w:hAnsi="Courier New" w:cs="Courier New"/>
          <w:color w:val="000000"/>
          <w:sz w:val="20"/>
          <w:szCs w:val="20"/>
          <w:highlight w:val="white"/>
        </w:rPr>
      </w:pPr>
      <w:del w:id="7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5BB481F" w14:textId="11690E46" w:rsidR="006918A7" w:rsidDel="00116173" w:rsidRDefault="006918A7" w:rsidP="006918A7">
      <w:pPr>
        <w:widowControl w:val="0"/>
        <w:autoSpaceDE w:val="0"/>
        <w:autoSpaceDN w:val="0"/>
        <w:adjustRightInd w:val="0"/>
        <w:spacing w:after="0" w:line="240" w:lineRule="auto"/>
        <w:rPr>
          <w:del w:id="735" w:author="Michael Bell" w:date="2013-05-06T17:53:00Z"/>
          <w:rFonts w:ascii="Courier New" w:hAnsi="Courier New" w:cs="Courier New"/>
          <w:color w:val="008000"/>
          <w:sz w:val="20"/>
          <w:szCs w:val="20"/>
          <w:highlight w:val="white"/>
        </w:rPr>
      </w:pPr>
      <w:del w:id="7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3: output to track</w:delText>
        </w:r>
      </w:del>
    </w:p>
    <w:p w14:paraId="5CCAAEE4" w14:textId="190B8EEB" w:rsidR="006918A7" w:rsidDel="00116173" w:rsidRDefault="006918A7" w:rsidP="006918A7">
      <w:pPr>
        <w:widowControl w:val="0"/>
        <w:autoSpaceDE w:val="0"/>
        <w:autoSpaceDN w:val="0"/>
        <w:adjustRightInd w:val="0"/>
        <w:spacing w:after="0" w:line="240" w:lineRule="auto"/>
        <w:rPr>
          <w:del w:id="737" w:author="Michael Bell" w:date="2013-05-06T17:53:00Z"/>
          <w:rFonts w:ascii="Courier New" w:hAnsi="Courier New" w:cs="Courier New"/>
          <w:color w:val="000000"/>
          <w:sz w:val="20"/>
          <w:szCs w:val="20"/>
          <w:highlight w:val="white"/>
        </w:rPr>
      </w:pPr>
      <w:del w:id="738" w:author="Michael Bell" w:date="2013-05-06T17:53:00Z">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A454AA" w14:textId="6B769D64" w:rsidR="006918A7" w:rsidDel="00116173" w:rsidRDefault="006918A7" w:rsidP="006918A7">
      <w:pPr>
        <w:widowControl w:val="0"/>
        <w:autoSpaceDE w:val="0"/>
        <w:autoSpaceDN w:val="0"/>
        <w:adjustRightInd w:val="0"/>
        <w:spacing w:after="0" w:line="240" w:lineRule="auto"/>
        <w:rPr>
          <w:del w:id="739" w:author="Michael Bell" w:date="2013-05-06T17:53:00Z"/>
          <w:rFonts w:ascii="Courier New" w:hAnsi="Courier New" w:cs="Courier New"/>
          <w:color w:val="000000"/>
          <w:sz w:val="20"/>
          <w:szCs w:val="20"/>
          <w:highlight w:val="white"/>
        </w:rPr>
      </w:pPr>
      <w:del w:id="740" w:author="Michael Bell" w:date="2013-05-06T17:53:00Z">
        <w:r w:rsidDel="00116173">
          <w:rPr>
            <w:rFonts w:ascii="Courier New" w:hAnsi="Courier New" w:cs="Courier New"/>
            <w:color w:val="000000"/>
            <w:sz w:val="20"/>
            <w:szCs w:val="20"/>
            <w:highlight w:val="white"/>
          </w:rPr>
          <w:delText xml:space="preserve">  </w:delText>
        </w:r>
      </w:del>
    </w:p>
    <w:p w14:paraId="4950F6EB" w14:textId="4081053B" w:rsidR="006918A7" w:rsidDel="00116173" w:rsidRDefault="006918A7" w:rsidP="006918A7">
      <w:pPr>
        <w:widowControl w:val="0"/>
        <w:autoSpaceDE w:val="0"/>
        <w:autoSpaceDN w:val="0"/>
        <w:adjustRightInd w:val="0"/>
        <w:spacing w:after="0" w:line="240" w:lineRule="auto"/>
        <w:rPr>
          <w:del w:id="741" w:author="Michael Bell" w:date="2013-05-06T17:53:00Z"/>
          <w:rFonts w:ascii="Courier New" w:hAnsi="Courier New" w:cs="Courier New"/>
          <w:color w:val="000000"/>
          <w:sz w:val="20"/>
          <w:szCs w:val="20"/>
          <w:highlight w:val="white"/>
        </w:rPr>
      </w:pPr>
      <w:del w:id="742" w:author="Michael Bell" w:date="2013-05-06T17:53:00Z">
        <w:r w:rsidDel="00116173">
          <w:rPr>
            <w:rFonts w:ascii="Courier New" w:hAnsi="Courier New" w:cs="Courier New"/>
            <w:color w:val="000000"/>
            <w:sz w:val="20"/>
            <w:szCs w:val="20"/>
            <w:highlight w:val="white"/>
          </w:rPr>
          <w:delText xml:space="preserve">  </w:delText>
        </w:r>
      </w:del>
    </w:p>
    <w:p w14:paraId="421D6432" w14:textId="30B284AC" w:rsidR="006918A7" w:rsidDel="00116173" w:rsidRDefault="006918A7" w:rsidP="006918A7">
      <w:pPr>
        <w:widowControl w:val="0"/>
        <w:autoSpaceDE w:val="0"/>
        <w:autoSpaceDN w:val="0"/>
        <w:adjustRightInd w:val="0"/>
        <w:spacing w:after="0" w:line="240" w:lineRule="auto"/>
        <w:rPr>
          <w:del w:id="743" w:author="Michael Bell" w:date="2013-05-06T17:53:00Z"/>
          <w:rFonts w:ascii="Courier New" w:hAnsi="Courier New" w:cs="Courier New"/>
          <w:color w:val="000000"/>
          <w:sz w:val="20"/>
          <w:szCs w:val="20"/>
          <w:highlight w:val="white"/>
        </w:rPr>
      </w:pPr>
      <w:del w:id="744" w:author="Michael Bell" w:date="2013-05-06T17:53:00Z">
        <w:r w:rsidDel="00116173">
          <w:rPr>
            <w:rFonts w:ascii="Courier New" w:hAnsi="Courier New" w:cs="Courier New"/>
            <w:color w:val="000000"/>
            <w:sz w:val="20"/>
            <w:szCs w:val="20"/>
            <w:highlight w:val="white"/>
          </w:rPr>
          <w:delText xml:space="preserve"> </w:delText>
        </w:r>
      </w:del>
    </w:p>
    <w:p w14:paraId="7C99AF4C" w14:textId="4B9884F6" w:rsidR="006918A7" w:rsidDel="00116173" w:rsidRDefault="006918A7" w:rsidP="006918A7">
      <w:pPr>
        <w:widowControl w:val="0"/>
        <w:autoSpaceDE w:val="0"/>
        <w:autoSpaceDN w:val="0"/>
        <w:adjustRightInd w:val="0"/>
        <w:spacing w:after="0" w:line="240" w:lineRule="auto"/>
        <w:rPr>
          <w:del w:id="745" w:author="Michael Bell" w:date="2013-05-06T17:53:00Z"/>
          <w:rFonts w:ascii="Courier New" w:hAnsi="Courier New" w:cs="Courier New"/>
          <w:color w:val="000000"/>
          <w:sz w:val="20"/>
          <w:szCs w:val="20"/>
          <w:highlight w:val="white"/>
        </w:rPr>
      </w:pPr>
      <w:del w:id="746" w:author="Michael Bell" w:date="2013-05-06T17:53:00Z">
        <w:r w:rsidDel="00116173">
          <w:rPr>
            <w:rFonts w:ascii="Courier New" w:hAnsi="Courier New" w:cs="Courier New"/>
            <w:color w:val="000000"/>
            <w:sz w:val="20"/>
            <w:szCs w:val="20"/>
            <w:highlight w:val="white"/>
          </w:rPr>
          <w:delText xml:space="preserve">  </w:delText>
        </w:r>
      </w:del>
    </w:p>
    <w:p w14:paraId="2EE6EE59" w14:textId="3531C056" w:rsidR="006918A7" w:rsidDel="00116173" w:rsidRDefault="006918A7" w:rsidP="006918A7">
      <w:pPr>
        <w:widowControl w:val="0"/>
        <w:autoSpaceDE w:val="0"/>
        <w:autoSpaceDN w:val="0"/>
        <w:adjustRightInd w:val="0"/>
        <w:spacing w:after="0" w:line="240" w:lineRule="auto"/>
        <w:rPr>
          <w:del w:id="747" w:author="Michael Bell" w:date="2013-05-06T17:53:00Z"/>
          <w:rFonts w:ascii="Courier New" w:hAnsi="Courier New" w:cs="Courier New"/>
          <w:color w:val="000000"/>
          <w:sz w:val="20"/>
          <w:szCs w:val="20"/>
          <w:highlight w:val="white"/>
        </w:rPr>
      </w:pPr>
      <w:del w:id="748" w:author="Michael Bell" w:date="2013-05-06T17:53:00Z">
        <w:r w:rsidDel="00116173">
          <w:rPr>
            <w:rFonts w:ascii="Courier New" w:hAnsi="Courier New" w:cs="Courier New"/>
            <w:color w:val="000000"/>
            <w:sz w:val="20"/>
            <w:szCs w:val="20"/>
            <w:highlight w:val="white"/>
          </w:rPr>
          <w:delText xml:space="preserve">    </w:delText>
        </w:r>
      </w:del>
    </w:p>
    <w:p w14:paraId="6C5289FF" w14:textId="519D1011" w:rsidR="006918A7" w:rsidDel="00116173" w:rsidRDefault="006918A7" w:rsidP="006918A7">
      <w:pPr>
        <w:widowControl w:val="0"/>
        <w:autoSpaceDE w:val="0"/>
        <w:autoSpaceDN w:val="0"/>
        <w:adjustRightInd w:val="0"/>
        <w:spacing w:after="0" w:line="240" w:lineRule="auto"/>
        <w:rPr>
          <w:del w:id="749" w:author="Michael Bell" w:date="2013-05-06T17:53:00Z"/>
          <w:rFonts w:ascii="Courier New" w:hAnsi="Courier New" w:cs="Courier New"/>
          <w:color w:val="000000"/>
          <w:sz w:val="20"/>
          <w:szCs w:val="20"/>
          <w:highlight w:val="white"/>
        </w:rPr>
      </w:pPr>
      <w:del w:id="750"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del>
    </w:p>
    <w:p w14:paraId="3584E849" w14:textId="10C8BBBE" w:rsidR="006918A7" w:rsidDel="00116173" w:rsidRDefault="006918A7" w:rsidP="006918A7">
      <w:pPr>
        <w:widowControl w:val="0"/>
        <w:autoSpaceDE w:val="0"/>
        <w:autoSpaceDN w:val="0"/>
        <w:adjustRightInd w:val="0"/>
        <w:spacing w:after="0" w:line="240" w:lineRule="auto"/>
        <w:rPr>
          <w:del w:id="751" w:author="Michael Bell" w:date="2013-05-06T17:53:00Z"/>
          <w:rFonts w:ascii="Courier New" w:hAnsi="Courier New" w:cs="Courier New"/>
          <w:color w:val="000000"/>
          <w:sz w:val="20"/>
          <w:szCs w:val="20"/>
          <w:highlight w:val="white"/>
        </w:rPr>
      </w:pPr>
      <w:del w:id="752"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w:delText>
        </w:r>
        <w:r w:rsidDel="00116173">
          <w:rPr>
            <w:rFonts w:ascii="Courier New" w:hAnsi="Courier New" w:cs="Courier New"/>
            <w:b/>
            <w:bCs/>
            <w:color w:val="000080"/>
            <w:sz w:val="20"/>
            <w:szCs w:val="20"/>
            <w:highlight w:val="white"/>
          </w:rPr>
          <w:delText>);</w:delText>
        </w:r>
      </w:del>
    </w:p>
    <w:p w14:paraId="46CFFAAE" w14:textId="59E5523D" w:rsidR="006918A7" w:rsidDel="00116173" w:rsidRDefault="006918A7" w:rsidP="006918A7">
      <w:pPr>
        <w:widowControl w:val="0"/>
        <w:autoSpaceDE w:val="0"/>
        <w:autoSpaceDN w:val="0"/>
        <w:adjustRightInd w:val="0"/>
        <w:spacing w:after="0" w:line="240" w:lineRule="auto"/>
        <w:rPr>
          <w:del w:id="753" w:author="Michael Bell" w:date="2013-05-06T17:53:00Z"/>
          <w:rFonts w:ascii="Courier New" w:hAnsi="Courier New" w:cs="Courier New"/>
          <w:color w:val="000000"/>
          <w:sz w:val="20"/>
          <w:szCs w:val="20"/>
          <w:highlight w:val="white"/>
        </w:rPr>
      </w:pPr>
      <w:del w:id="754"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33D0CDF6" w14:textId="291281DC" w:rsidR="006918A7" w:rsidDel="00116173" w:rsidRDefault="006918A7" w:rsidP="006918A7">
      <w:pPr>
        <w:widowControl w:val="0"/>
        <w:autoSpaceDE w:val="0"/>
        <w:autoSpaceDN w:val="0"/>
        <w:adjustRightInd w:val="0"/>
        <w:spacing w:after="0" w:line="240" w:lineRule="auto"/>
        <w:rPr>
          <w:del w:id="755" w:author="Michael Bell" w:date="2013-05-06T17:53:00Z"/>
          <w:rFonts w:ascii="Courier New" w:hAnsi="Courier New" w:cs="Courier New"/>
          <w:color w:val="008000"/>
          <w:sz w:val="20"/>
          <w:szCs w:val="20"/>
          <w:highlight w:val="white"/>
        </w:rPr>
      </w:pPr>
      <w:del w:id="756" w:author="Michael Bell" w:date="2013-05-06T17:53: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//protective delay to prevent over running the serial buffer and used to time iterations</w:delText>
        </w:r>
      </w:del>
    </w:p>
    <w:p w14:paraId="6C7A2DA8" w14:textId="6D549AA2" w:rsidR="006918A7" w:rsidDel="00116173" w:rsidRDefault="006918A7" w:rsidP="006918A7">
      <w:pPr>
        <w:widowControl w:val="0"/>
        <w:autoSpaceDE w:val="0"/>
        <w:autoSpaceDN w:val="0"/>
        <w:adjustRightInd w:val="0"/>
        <w:spacing w:after="0" w:line="240" w:lineRule="auto"/>
        <w:rPr>
          <w:del w:id="757" w:author="Michael Bell" w:date="2013-05-06T17:53:00Z"/>
          <w:rFonts w:ascii="Courier New" w:hAnsi="Courier New" w:cs="Courier New"/>
          <w:color w:val="000000"/>
          <w:sz w:val="20"/>
          <w:szCs w:val="20"/>
          <w:highlight w:val="white"/>
        </w:rPr>
      </w:pPr>
      <w:del w:id="758" w:author="Michael Bell" w:date="2013-05-06T17:53:00Z">
        <w:r w:rsidDel="00116173">
          <w:rPr>
            <w:rFonts w:ascii="Courier New" w:hAnsi="Courier New" w:cs="Courier New"/>
            <w:b/>
            <w:bCs/>
            <w:color w:val="000080"/>
            <w:sz w:val="20"/>
            <w:szCs w:val="20"/>
            <w:highlight w:val="white"/>
          </w:rPr>
          <w:delText>}</w:delText>
        </w:r>
      </w:del>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576A21EC" w14:textId="77777777" w:rsidR="003A2FEE" w:rsidRDefault="003A2FEE" w:rsidP="003A2FEE">
      <w:pPr>
        <w:autoSpaceDE w:val="0"/>
        <w:autoSpaceDN w:val="0"/>
        <w:adjustRightInd w:val="0"/>
        <w:spacing w:after="0" w:line="240" w:lineRule="auto"/>
        <w:rPr>
          <w:ins w:id="759" w:author="Michael Bell" w:date="2013-05-06T18:02:00Z"/>
          <w:rFonts w:ascii="Courier New" w:hAnsi="Courier New" w:cs="Courier New"/>
          <w:color w:val="008000"/>
          <w:sz w:val="20"/>
          <w:szCs w:val="20"/>
          <w:highlight w:val="white"/>
        </w:rPr>
      </w:pPr>
      <w:ins w:id="760" w:author="Michael Bell" w:date="2013-05-06T18:02:00Z">
        <w:r>
          <w:rPr>
            <w:rFonts w:ascii="Courier New" w:hAnsi="Courier New" w:cs="Courier New"/>
            <w:color w:val="008000"/>
            <w:sz w:val="20"/>
            <w:szCs w:val="20"/>
            <w:highlight w:val="white"/>
          </w:rPr>
          <w:t>/*</w:t>
        </w:r>
      </w:ins>
    </w:p>
    <w:p w14:paraId="1DA4516C" w14:textId="77777777" w:rsidR="003A2FEE" w:rsidRDefault="003A2FEE" w:rsidP="003A2FEE">
      <w:pPr>
        <w:autoSpaceDE w:val="0"/>
        <w:autoSpaceDN w:val="0"/>
        <w:adjustRightInd w:val="0"/>
        <w:spacing w:after="0" w:line="240" w:lineRule="auto"/>
        <w:rPr>
          <w:ins w:id="761" w:author="Michael Bell" w:date="2013-05-06T18:02:00Z"/>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ins w:id="762" w:author="Michael Bell" w:date="2013-05-06T18:02:00Z"/>
          <w:rFonts w:ascii="Courier New" w:hAnsi="Courier New" w:cs="Courier New"/>
          <w:color w:val="008000"/>
          <w:sz w:val="20"/>
          <w:szCs w:val="20"/>
          <w:highlight w:val="white"/>
        </w:rPr>
      </w:pPr>
      <w:ins w:id="763" w:author="Michael Bell" w:date="2013-05-06T18:02:00Z">
        <w:r>
          <w:rPr>
            <w:rFonts w:ascii="Courier New" w:hAnsi="Courier New" w:cs="Courier New"/>
            <w:color w:val="008000"/>
            <w:sz w:val="20"/>
            <w:szCs w:val="20"/>
            <w:highlight w:val="white"/>
          </w:rPr>
          <w:t xml:space="preserve"> BELTRAK</w:t>
        </w:r>
      </w:ins>
    </w:p>
    <w:p w14:paraId="47249B32" w14:textId="77777777" w:rsidR="003A2FEE" w:rsidRDefault="003A2FEE" w:rsidP="003A2FEE">
      <w:pPr>
        <w:autoSpaceDE w:val="0"/>
        <w:autoSpaceDN w:val="0"/>
        <w:adjustRightInd w:val="0"/>
        <w:spacing w:after="0" w:line="240" w:lineRule="auto"/>
        <w:rPr>
          <w:ins w:id="764" w:author="Michael Bell" w:date="2013-05-06T18:02:00Z"/>
          <w:rFonts w:ascii="Courier New" w:hAnsi="Courier New" w:cs="Courier New"/>
          <w:color w:val="008000"/>
          <w:sz w:val="20"/>
          <w:szCs w:val="20"/>
          <w:highlight w:val="white"/>
        </w:rPr>
      </w:pPr>
      <w:ins w:id="765" w:author="Michael Bell" w:date="2013-05-06T18:02:00Z">
        <w:r>
          <w:rPr>
            <w:rFonts w:ascii="Courier New" w:hAnsi="Courier New" w:cs="Courier New"/>
            <w:color w:val="008000"/>
            <w:sz w:val="20"/>
            <w:szCs w:val="20"/>
            <w:highlight w:val="white"/>
          </w:rPr>
          <w:t xml:space="preserve"> </w:t>
        </w:r>
      </w:ins>
    </w:p>
    <w:p w14:paraId="6262B889" w14:textId="77777777" w:rsidR="003A2FEE" w:rsidRDefault="003A2FEE" w:rsidP="003A2FEE">
      <w:pPr>
        <w:autoSpaceDE w:val="0"/>
        <w:autoSpaceDN w:val="0"/>
        <w:adjustRightInd w:val="0"/>
        <w:spacing w:after="0" w:line="240" w:lineRule="auto"/>
        <w:rPr>
          <w:ins w:id="766" w:author="Michael Bell" w:date="2013-05-06T18:02:00Z"/>
          <w:rFonts w:ascii="Courier New" w:hAnsi="Courier New" w:cs="Courier New"/>
          <w:color w:val="008000"/>
          <w:sz w:val="20"/>
          <w:szCs w:val="20"/>
          <w:highlight w:val="white"/>
        </w:rPr>
      </w:pPr>
      <w:ins w:id="767" w:author="Michael Bell" w:date="2013-05-06T18:02:00Z">
        <w:r>
          <w:rPr>
            <w:rFonts w:ascii="Courier New" w:hAnsi="Courier New" w:cs="Courier New"/>
            <w:color w:val="008000"/>
            <w:sz w:val="20"/>
            <w:szCs w:val="20"/>
            <w:highlight w:val="white"/>
          </w:rPr>
          <w:t xml:space="preserve"> V1.0</w:t>
        </w:r>
      </w:ins>
    </w:p>
    <w:p w14:paraId="004E44C7" w14:textId="77777777" w:rsidR="003A2FEE" w:rsidRDefault="003A2FEE" w:rsidP="003A2FEE">
      <w:pPr>
        <w:autoSpaceDE w:val="0"/>
        <w:autoSpaceDN w:val="0"/>
        <w:adjustRightInd w:val="0"/>
        <w:spacing w:after="0" w:line="240" w:lineRule="auto"/>
        <w:rPr>
          <w:ins w:id="768" w:author="Michael Bell" w:date="2013-05-06T18:02:00Z"/>
          <w:rFonts w:ascii="Courier New" w:hAnsi="Courier New" w:cs="Courier New"/>
          <w:color w:val="008000"/>
          <w:sz w:val="20"/>
          <w:szCs w:val="20"/>
          <w:highlight w:val="white"/>
        </w:rPr>
      </w:pPr>
      <w:ins w:id="769" w:author="Michael Bell" w:date="2013-05-06T18:02:00Z">
        <w:r>
          <w:rPr>
            <w:rFonts w:ascii="Courier New" w:hAnsi="Courier New" w:cs="Courier New"/>
            <w:color w:val="008000"/>
            <w:sz w:val="20"/>
            <w:szCs w:val="20"/>
            <w:highlight w:val="white"/>
          </w:rPr>
          <w:t xml:space="preserve"> </w:t>
        </w:r>
      </w:ins>
    </w:p>
    <w:p w14:paraId="55B13413" w14:textId="77777777" w:rsidR="003A2FEE" w:rsidRDefault="003A2FEE" w:rsidP="003A2FEE">
      <w:pPr>
        <w:autoSpaceDE w:val="0"/>
        <w:autoSpaceDN w:val="0"/>
        <w:adjustRightInd w:val="0"/>
        <w:spacing w:after="0" w:line="240" w:lineRule="auto"/>
        <w:rPr>
          <w:ins w:id="770" w:author="Michael Bell" w:date="2013-05-06T18:02:00Z"/>
          <w:rFonts w:ascii="Courier New" w:hAnsi="Courier New" w:cs="Courier New"/>
          <w:color w:val="008000"/>
          <w:sz w:val="20"/>
          <w:szCs w:val="20"/>
          <w:highlight w:val="white"/>
        </w:rPr>
      </w:pPr>
      <w:ins w:id="771" w:author="Michael Bell" w:date="2013-05-06T18:02:00Z">
        <w:r>
          <w:rPr>
            <w:rFonts w:ascii="Courier New" w:hAnsi="Courier New" w:cs="Courier New"/>
            <w:color w:val="008000"/>
            <w:sz w:val="20"/>
            <w:szCs w:val="20"/>
            <w:highlight w:val="white"/>
          </w:rPr>
          <w:t xml:space="preserve"> Hornby trainset automation</w:t>
        </w:r>
      </w:ins>
    </w:p>
    <w:p w14:paraId="0A279612" w14:textId="77777777" w:rsidR="003A2FEE" w:rsidRDefault="003A2FEE" w:rsidP="003A2FEE">
      <w:pPr>
        <w:autoSpaceDE w:val="0"/>
        <w:autoSpaceDN w:val="0"/>
        <w:adjustRightInd w:val="0"/>
        <w:spacing w:after="0" w:line="240" w:lineRule="auto"/>
        <w:rPr>
          <w:ins w:id="772" w:author="Michael Bell" w:date="2013-05-06T18:02:00Z"/>
          <w:rFonts w:ascii="Courier New" w:hAnsi="Courier New" w:cs="Courier New"/>
          <w:color w:val="008000"/>
          <w:sz w:val="20"/>
          <w:szCs w:val="20"/>
          <w:highlight w:val="white"/>
        </w:rPr>
      </w:pPr>
      <w:ins w:id="773" w:author="Michael Bell" w:date="2013-05-06T18:02:00Z">
        <w:r>
          <w:rPr>
            <w:rFonts w:ascii="Courier New" w:hAnsi="Courier New" w:cs="Courier New"/>
            <w:color w:val="008000"/>
            <w:sz w:val="20"/>
            <w:szCs w:val="20"/>
            <w:highlight w:val="white"/>
          </w:rPr>
          <w:t xml:space="preserve"> </w:t>
        </w:r>
      </w:ins>
    </w:p>
    <w:p w14:paraId="2BB4F83F" w14:textId="77777777" w:rsidR="003A2FEE" w:rsidRDefault="003A2FEE" w:rsidP="003A2FEE">
      <w:pPr>
        <w:autoSpaceDE w:val="0"/>
        <w:autoSpaceDN w:val="0"/>
        <w:adjustRightInd w:val="0"/>
        <w:spacing w:after="0" w:line="240" w:lineRule="auto"/>
        <w:rPr>
          <w:ins w:id="774" w:author="Michael Bell" w:date="2013-05-06T18:02:00Z"/>
          <w:rFonts w:ascii="Courier New" w:hAnsi="Courier New" w:cs="Courier New"/>
          <w:color w:val="008000"/>
          <w:sz w:val="20"/>
          <w:szCs w:val="20"/>
          <w:highlight w:val="white"/>
        </w:rPr>
      </w:pPr>
      <w:ins w:id="775" w:author="Michael Bell" w:date="2013-05-06T18:02:00Z">
        <w:r>
          <w:rPr>
            <w:rFonts w:ascii="Courier New" w:hAnsi="Courier New" w:cs="Courier New"/>
            <w:color w:val="008000"/>
            <w:sz w:val="20"/>
            <w:szCs w:val="20"/>
            <w:highlight w:val="white"/>
          </w:rPr>
          <w:t xml:space="preserve"> By Michael Bell</w:t>
        </w:r>
      </w:ins>
    </w:p>
    <w:p w14:paraId="58A45C35" w14:textId="77777777" w:rsidR="003A2FEE" w:rsidRDefault="003A2FEE" w:rsidP="003A2FEE">
      <w:pPr>
        <w:autoSpaceDE w:val="0"/>
        <w:autoSpaceDN w:val="0"/>
        <w:adjustRightInd w:val="0"/>
        <w:spacing w:after="0" w:line="240" w:lineRule="auto"/>
        <w:rPr>
          <w:ins w:id="776" w:author="Michael Bell" w:date="2013-05-06T18:02:00Z"/>
          <w:rFonts w:ascii="Courier New" w:hAnsi="Courier New" w:cs="Courier New"/>
          <w:color w:val="008000"/>
          <w:sz w:val="20"/>
          <w:szCs w:val="20"/>
          <w:highlight w:val="white"/>
        </w:rPr>
      </w:pPr>
      <w:ins w:id="777" w:author="Michael Bell" w:date="2013-05-06T18:02:00Z">
        <w:r>
          <w:rPr>
            <w:rFonts w:ascii="Courier New" w:hAnsi="Courier New" w:cs="Courier New"/>
            <w:color w:val="008000"/>
            <w:sz w:val="20"/>
            <w:szCs w:val="20"/>
            <w:highlight w:val="white"/>
          </w:rPr>
          <w:t xml:space="preserve"> </w:t>
        </w:r>
      </w:ins>
    </w:p>
    <w:p w14:paraId="3472367F" w14:textId="77777777" w:rsidR="003A2FEE" w:rsidRDefault="003A2FEE" w:rsidP="003A2FEE">
      <w:pPr>
        <w:autoSpaceDE w:val="0"/>
        <w:autoSpaceDN w:val="0"/>
        <w:adjustRightInd w:val="0"/>
        <w:spacing w:after="0" w:line="240" w:lineRule="auto"/>
        <w:rPr>
          <w:ins w:id="778" w:author="Michael Bell" w:date="2013-05-06T18:02:00Z"/>
          <w:rFonts w:ascii="Courier New" w:hAnsi="Courier New" w:cs="Courier New"/>
          <w:color w:val="008000"/>
          <w:sz w:val="20"/>
          <w:szCs w:val="20"/>
          <w:highlight w:val="white"/>
        </w:rPr>
      </w:pPr>
      <w:ins w:id="779" w:author="Michael Bell" w:date="2013-05-06T18:02:00Z">
        <w:r>
          <w:rPr>
            <w:rFonts w:ascii="Courier New" w:hAnsi="Courier New" w:cs="Courier New"/>
            <w:color w:val="008000"/>
            <w:sz w:val="20"/>
            <w:szCs w:val="20"/>
            <w:highlight w:val="white"/>
          </w:rPr>
          <w:t xml:space="preserve"> Programing started: 02/02/2013 at 14:08</w:t>
        </w:r>
      </w:ins>
    </w:p>
    <w:p w14:paraId="1CA1666D" w14:textId="77777777" w:rsidR="003A2FEE" w:rsidRDefault="003A2FEE" w:rsidP="003A2FEE">
      <w:pPr>
        <w:autoSpaceDE w:val="0"/>
        <w:autoSpaceDN w:val="0"/>
        <w:adjustRightInd w:val="0"/>
        <w:spacing w:after="0" w:line="240" w:lineRule="auto"/>
        <w:rPr>
          <w:ins w:id="780" w:author="Michael Bell" w:date="2013-05-06T18:02:00Z"/>
          <w:rFonts w:ascii="Courier New" w:hAnsi="Courier New" w:cs="Courier New"/>
          <w:color w:val="008000"/>
          <w:sz w:val="20"/>
          <w:szCs w:val="20"/>
          <w:highlight w:val="white"/>
        </w:rPr>
      </w:pPr>
      <w:ins w:id="781" w:author="Michael Bell" w:date="2013-05-06T18:02:00Z">
        <w:r>
          <w:rPr>
            <w:rFonts w:ascii="Courier New" w:hAnsi="Courier New" w:cs="Courier New"/>
            <w:color w:val="008000"/>
            <w:sz w:val="20"/>
            <w:szCs w:val="20"/>
            <w:highlight w:val="white"/>
          </w:rPr>
          <w:t xml:space="preserve"> </w:t>
        </w:r>
      </w:ins>
    </w:p>
    <w:p w14:paraId="76E33797" w14:textId="77777777" w:rsidR="003A2FEE" w:rsidRDefault="003A2FEE" w:rsidP="003A2FEE">
      <w:pPr>
        <w:autoSpaceDE w:val="0"/>
        <w:autoSpaceDN w:val="0"/>
        <w:adjustRightInd w:val="0"/>
        <w:spacing w:after="0" w:line="240" w:lineRule="auto"/>
        <w:rPr>
          <w:ins w:id="782" w:author="Michael Bell" w:date="2013-05-06T18:02:00Z"/>
          <w:rFonts w:ascii="Courier New" w:hAnsi="Courier New" w:cs="Courier New"/>
          <w:color w:val="008000"/>
          <w:sz w:val="20"/>
          <w:szCs w:val="20"/>
          <w:highlight w:val="white"/>
        </w:rPr>
      </w:pPr>
      <w:ins w:id="783" w:author="Michael Bell" w:date="2013-05-06T18:02:00Z">
        <w:r>
          <w:rPr>
            <w:rFonts w:ascii="Courier New" w:hAnsi="Courier New" w:cs="Courier New"/>
            <w:color w:val="008000"/>
            <w:sz w:val="20"/>
            <w:szCs w:val="20"/>
            <w:highlight w:val="white"/>
          </w:rPr>
          <w:t xml:space="preserve"> Programing completed: 06/05/2013 at 17:45</w:t>
        </w:r>
      </w:ins>
    </w:p>
    <w:p w14:paraId="05D88D73" w14:textId="77777777" w:rsidR="003A2FEE" w:rsidRDefault="003A2FEE" w:rsidP="003A2FEE">
      <w:pPr>
        <w:autoSpaceDE w:val="0"/>
        <w:autoSpaceDN w:val="0"/>
        <w:adjustRightInd w:val="0"/>
        <w:spacing w:after="0" w:line="240" w:lineRule="auto"/>
        <w:rPr>
          <w:ins w:id="784" w:author="Michael Bell" w:date="2013-05-06T18:02:00Z"/>
          <w:rFonts w:ascii="Courier New" w:hAnsi="Courier New" w:cs="Courier New"/>
          <w:color w:val="008000"/>
          <w:sz w:val="20"/>
          <w:szCs w:val="20"/>
          <w:highlight w:val="white"/>
        </w:rPr>
      </w:pPr>
      <w:ins w:id="785" w:author="Michael Bell" w:date="2013-05-06T18:02:00Z">
        <w:r>
          <w:rPr>
            <w:rFonts w:ascii="Courier New" w:hAnsi="Courier New" w:cs="Courier New"/>
            <w:color w:val="008000"/>
            <w:sz w:val="20"/>
            <w:szCs w:val="20"/>
            <w:highlight w:val="white"/>
          </w:rPr>
          <w:t xml:space="preserve"> </w:t>
        </w:r>
      </w:ins>
    </w:p>
    <w:p w14:paraId="5FB73657" w14:textId="77777777" w:rsidR="003A2FEE" w:rsidRDefault="003A2FEE" w:rsidP="003A2FEE">
      <w:pPr>
        <w:autoSpaceDE w:val="0"/>
        <w:autoSpaceDN w:val="0"/>
        <w:adjustRightInd w:val="0"/>
        <w:spacing w:after="0" w:line="240" w:lineRule="auto"/>
        <w:rPr>
          <w:ins w:id="786" w:author="Michael Bell" w:date="2013-05-06T18:02:00Z"/>
          <w:rFonts w:ascii="Courier New" w:hAnsi="Courier New" w:cs="Courier New"/>
          <w:color w:val="000000"/>
          <w:sz w:val="20"/>
          <w:szCs w:val="20"/>
          <w:highlight w:val="white"/>
        </w:rPr>
      </w:pPr>
      <w:ins w:id="787" w:author="Michael Bell" w:date="2013-05-06T18:02:00Z">
        <w:r>
          <w:rPr>
            <w:rFonts w:ascii="Courier New" w:hAnsi="Courier New" w:cs="Courier New"/>
            <w:color w:val="008000"/>
            <w:sz w:val="20"/>
            <w:szCs w:val="20"/>
            <w:highlight w:val="white"/>
          </w:rPr>
          <w:t xml:space="preserve"> */</w:t>
        </w:r>
      </w:ins>
    </w:p>
    <w:p w14:paraId="12AC7EFA" w14:textId="77777777" w:rsidR="003A2FEE" w:rsidRDefault="003A2FEE" w:rsidP="003A2FEE">
      <w:pPr>
        <w:autoSpaceDE w:val="0"/>
        <w:autoSpaceDN w:val="0"/>
        <w:adjustRightInd w:val="0"/>
        <w:spacing w:after="0" w:line="240" w:lineRule="auto"/>
        <w:rPr>
          <w:ins w:id="788" w:author="Michael Bell" w:date="2013-05-06T18:02:00Z"/>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ins w:id="789" w:author="Michael Bell" w:date="2013-05-06T18:02:00Z"/>
          <w:rFonts w:ascii="Courier New" w:hAnsi="Courier New" w:cs="Courier New"/>
          <w:color w:val="008000"/>
          <w:sz w:val="20"/>
          <w:szCs w:val="20"/>
          <w:highlight w:val="white"/>
        </w:rPr>
      </w:pPr>
      <w:ins w:id="790" w:author="Michael Bell" w:date="2013-05-06T18:02:00Z">
        <w:r>
          <w:rPr>
            <w:rFonts w:ascii="Courier New" w:hAnsi="Courier New" w:cs="Courier New"/>
            <w:color w:val="008000"/>
            <w:sz w:val="20"/>
            <w:szCs w:val="20"/>
            <w:highlight w:val="white"/>
          </w:rPr>
          <w:t>/*this function takes in the number for a sensor and reads the apropriate sensor set then outputs a boolean</w:t>
        </w:r>
      </w:ins>
    </w:p>
    <w:p w14:paraId="71D1B2FD" w14:textId="77777777" w:rsidR="003A2FEE" w:rsidRDefault="003A2FEE" w:rsidP="003A2FEE">
      <w:pPr>
        <w:autoSpaceDE w:val="0"/>
        <w:autoSpaceDN w:val="0"/>
        <w:adjustRightInd w:val="0"/>
        <w:spacing w:after="0" w:line="240" w:lineRule="auto"/>
        <w:rPr>
          <w:ins w:id="791" w:author="Michael Bell" w:date="2013-05-06T18:02:00Z"/>
          <w:rFonts w:ascii="Courier New" w:hAnsi="Courier New" w:cs="Courier New"/>
          <w:color w:val="000000"/>
          <w:sz w:val="20"/>
          <w:szCs w:val="20"/>
          <w:highlight w:val="white"/>
        </w:rPr>
      </w:pPr>
      <w:ins w:id="792" w:author="Michael Bell" w:date="2013-05-06T18:02:00Z">
        <w:r>
          <w:rPr>
            <w:rFonts w:ascii="Courier New" w:hAnsi="Courier New" w:cs="Courier New"/>
            <w:color w:val="008000"/>
            <w:sz w:val="20"/>
            <w:szCs w:val="20"/>
            <w:highlight w:val="white"/>
          </w:rPr>
          <w:t>to indicate weather or not the sensor is currently triggered*/</w:t>
        </w:r>
      </w:ins>
    </w:p>
    <w:p w14:paraId="14CC7C23" w14:textId="77777777" w:rsidR="003A2FEE" w:rsidRDefault="003A2FEE" w:rsidP="003A2FEE">
      <w:pPr>
        <w:autoSpaceDE w:val="0"/>
        <w:autoSpaceDN w:val="0"/>
        <w:adjustRightInd w:val="0"/>
        <w:spacing w:after="0" w:line="240" w:lineRule="auto"/>
        <w:rPr>
          <w:ins w:id="793" w:author="Michael Bell" w:date="2013-05-06T18:02:00Z"/>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ins w:id="794" w:author="Michael Bell" w:date="2013-05-06T18:02:00Z"/>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ins w:id="795" w:author="Michael Bell" w:date="2013-05-06T18:02:00Z"/>
          <w:rFonts w:ascii="Courier New" w:hAnsi="Courier New" w:cs="Courier New"/>
          <w:color w:val="008000"/>
          <w:sz w:val="20"/>
          <w:szCs w:val="20"/>
          <w:highlight w:val="white"/>
        </w:rPr>
      </w:pPr>
      <w:ins w:id="796" w:author="Michael Bell" w:date="2013-05-06T18:02:00Z">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ins>
    </w:p>
    <w:p w14:paraId="50ABF12C" w14:textId="77777777" w:rsidR="003A2FEE" w:rsidRDefault="003A2FEE" w:rsidP="003A2FEE">
      <w:pPr>
        <w:autoSpaceDE w:val="0"/>
        <w:autoSpaceDN w:val="0"/>
        <w:adjustRightInd w:val="0"/>
        <w:spacing w:after="0" w:line="240" w:lineRule="auto"/>
        <w:rPr>
          <w:ins w:id="797" w:author="Michael Bell" w:date="2013-05-06T18:02:00Z"/>
          <w:rFonts w:ascii="Courier New" w:hAnsi="Courier New" w:cs="Courier New"/>
          <w:color w:val="000000"/>
          <w:sz w:val="20"/>
          <w:szCs w:val="20"/>
          <w:highlight w:val="white"/>
        </w:rPr>
      </w:pPr>
      <w:ins w:id="798" w:author="Michael Bell" w:date="2013-05-06T18:02:00Z">
        <w:r>
          <w:rPr>
            <w:rFonts w:ascii="Courier New" w:hAnsi="Courier New" w:cs="Courier New"/>
            <w:b/>
            <w:bCs/>
            <w:color w:val="000080"/>
            <w:sz w:val="20"/>
            <w:szCs w:val="20"/>
            <w:highlight w:val="white"/>
          </w:rPr>
          <w:t>{</w:t>
        </w:r>
      </w:ins>
    </w:p>
    <w:p w14:paraId="6F4FFF92" w14:textId="77777777" w:rsidR="003A2FEE" w:rsidRDefault="003A2FEE" w:rsidP="003A2FEE">
      <w:pPr>
        <w:autoSpaceDE w:val="0"/>
        <w:autoSpaceDN w:val="0"/>
        <w:adjustRightInd w:val="0"/>
        <w:spacing w:after="0" w:line="240" w:lineRule="auto"/>
        <w:rPr>
          <w:ins w:id="799" w:author="Michael Bell" w:date="2013-05-06T18:02:00Z"/>
          <w:rFonts w:ascii="Courier New" w:hAnsi="Courier New" w:cs="Courier New"/>
          <w:color w:val="008000"/>
          <w:sz w:val="20"/>
          <w:szCs w:val="20"/>
          <w:highlight w:val="white"/>
        </w:rPr>
      </w:pPr>
      <w:ins w:id="80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ins>
    </w:p>
    <w:p w14:paraId="6B0C7507" w14:textId="77777777" w:rsidR="003A2FEE" w:rsidRDefault="003A2FEE" w:rsidP="003A2FEE">
      <w:pPr>
        <w:autoSpaceDE w:val="0"/>
        <w:autoSpaceDN w:val="0"/>
        <w:adjustRightInd w:val="0"/>
        <w:spacing w:after="0" w:line="240" w:lineRule="auto"/>
        <w:rPr>
          <w:ins w:id="801" w:author="Michael Bell" w:date="2013-05-06T18:02:00Z"/>
          <w:rFonts w:ascii="Courier New" w:hAnsi="Courier New" w:cs="Courier New"/>
          <w:color w:val="000000"/>
          <w:sz w:val="20"/>
          <w:szCs w:val="20"/>
          <w:highlight w:val="white"/>
        </w:rPr>
      </w:pPr>
      <w:ins w:id="802"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F28A73" w14:textId="77777777" w:rsidR="003A2FEE" w:rsidRDefault="003A2FEE" w:rsidP="003A2FEE">
      <w:pPr>
        <w:autoSpaceDE w:val="0"/>
        <w:autoSpaceDN w:val="0"/>
        <w:adjustRightInd w:val="0"/>
        <w:spacing w:after="0" w:line="240" w:lineRule="auto"/>
        <w:rPr>
          <w:ins w:id="803" w:author="Michael Bell" w:date="2013-05-06T18:02:00Z"/>
          <w:rFonts w:ascii="Courier New" w:hAnsi="Courier New" w:cs="Courier New"/>
          <w:color w:val="008000"/>
          <w:sz w:val="20"/>
          <w:szCs w:val="20"/>
          <w:highlight w:val="white"/>
        </w:rPr>
      </w:pPr>
      <w:ins w:id="80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0EB62FD4" w14:textId="77777777" w:rsidR="003A2FEE" w:rsidRDefault="003A2FEE" w:rsidP="003A2FEE">
      <w:pPr>
        <w:autoSpaceDE w:val="0"/>
        <w:autoSpaceDN w:val="0"/>
        <w:adjustRightInd w:val="0"/>
        <w:spacing w:after="0" w:line="240" w:lineRule="auto"/>
        <w:rPr>
          <w:ins w:id="805" w:author="Michael Bell" w:date="2013-05-06T18:02:00Z"/>
          <w:rFonts w:ascii="Courier New" w:hAnsi="Courier New" w:cs="Courier New"/>
          <w:color w:val="000000"/>
          <w:sz w:val="20"/>
          <w:szCs w:val="20"/>
          <w:highlight w:val="white"/>
        </w:rPr>
      </w:pPr>
      <w:ins w:id="806" w:author="Michael Bell" w:date="2013-05-06T18:02:00Z">
        <w:r>
          <w:rPr>
            <w:rFonts w:ascii="Courier New" w:hAnsi="Courier New" w:cs="Courier New"/>
            <w:color w:val="000000"/>
            <w:sz w:val="20"/>
            <w:szCs w:val="20"/>
            <w:highlight w:val="white"/>
          </w:rPr>
          <w:t xml:space="preserve">    </w:t>
        </w:r>
      </w:ins>
    </w:p>
    <w:p w14:paraId="7E558784" w14:textId="77777777" w:rsidR="003A2FEE" w:rsidRDefault="003A2FEE" w:rsidP="003A2FEE">
      <w:pPr>
        <w:autoSpaceDE w:val="0"/>
        <w:autoSpaceDN w:val="0"/>
        <w:adjustRightInd w:val="0"/>
        <w:spacing w:after="0" w:line="240" w:lineRule="auto"/>
        <w:rPr>
          <w:ins w:id="807" w:author="Michael Bell" w:date="2013-05-06T18:02:00Z"/>
          <w:rFonts w:ascii="Courier New" w:hAnsi="Courier New" w:cs="Courier New"/>
          <w:color w:val="008000"/>
          <w:sz w:val="20"/>
          <w:szCs w:val="20"/>
          <w:highlight w:val="white"/>
        </w:rPr>
      </w:pPr>
      <w:ins w:id="808"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323CD94D" w14:textId="77777777" w:rsidR="003A2FEE" w:rsidRDefault="003A2FEE" w:rsidP="003A2FEE">
      <w:pPr>
        <w:autoSpaceDE w:val="0"/>
        <w:autoSpaceDN w:val="0"/>
        <w:adjustRightInd w:val="0"/>
        <w:spacing w:after="0" w:line="240" w:lineRule="auto"/>
        <w:rPr>
          <w:ins w:id="809" w:author="Michael Bell" w:date="2013-05-06T18:02:00Z"/>
          <w:rFonts w:ascii="Courier New" w:hAnsi="Courier New" w:cs="Courier New"/>
          <w:color w:val="000000"/>
          <w:sz w:val="20"/>
          <w:szCs w:val="20"/>
          <w:highlight w:val="white"/>
        </w:rPr>
      </w:pPr>
      <w:ins w:id="81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3692CAC" w14:textId="77777777" w:rsidR="003A2FEE" w:rsidRDefault="003A2FEE" w:rsidP="003A2FEE">
      <w:pPr>
        <w:autoSpaceDE w:val="0"/>
        <w:autoSpaceDN w:val="0"/>
        <w:adjustRightInd w:val="0"/>
        <w:spacing w:after="0" w:line="240" w:lineRule="auto"/>
        <w:rPr>
          <w:ins w:id="811" w:author="Michael Bell" w:date="2013-05-06T18:02:00Z"/>
          <w:rFonts w:ascii="Courier New" w:hAnsi="Courier New" w:cs="Courier New"/>
          <w:color w:val="000000"/>
          <w:sz w:val="20"/>
          <w:szCs w:val="20"/>
          <w:highlight w:val="white"/>
        </w:rPr>
      </w:pPr>
      <w:ins w:id="812" w:author="Michael Bell" w:date="2013-05-06T18:02:00Z">
        <w:r>
          <w:rPr>
            <w:rFonts w:ascii="Courier New" w:hAnsi="Courier New" w:cs="Courier New"/>
            <w:color w:val="000000"/>
            <w:sz w:val="20"/>
            <w:szCs w:val="20"/>
            <w:highlight w:val="white"/>
          </w:rPr>
          <w:t xml:space="preserve">      </w:t>
        </w:r>
      </w:ins>
    </w:p>
    <w:p w14:paraId="54E3AA2F" w14:textId="77777777" w:rsidR="003A2FEE" w:rsidRDefault="003A2FEE" w:rsidP="003A2FEE">
      <w:pPr>
        <w:autoSpaceDE w:val="0"/>
        <w:autoSpaceDN w:val="0"/>
        <w:adjustRightInd w:val="0"/>
        <w:spacing w:after="0" w:line="240" w:lineRule="auto"/>
        <w:rPr>
          <w:ins w:id="813" w:author="Michael Bell" w:date="2013-05-06T18:02:00Z"/>
          <w:rFonts w:ascii="Courier New" w:hAnsi="Courier New" w:cs="Courier New"/>
          <w:color w:val="008000"/>
          <w:sz w:val="20"/>
          <w:szCs w:val="20"/>
          <w:highlight w:val="white"/>
        </w:rPr>
      </w:pPr>
      <w:ins w:id="814"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ins>
    </w:p>
    <w:p w14:paraId="3D04B5E6" w14:textId="77777777" w:rsidR="003A2FEE" w:rsidRDefault="003A2FEE" w:rsidP="003A2FEE">
      <w:pPr>
        <w:autoSpaceDE w:val="0"/>
        <w:autoSpaceDN w:val="0"/>
        <w:adjustRightInd w:val="0"/>
        <w:spacing w:after="0" w:line="240" w:lineRule="auto"/>
        <w:rPr>
          <w:ins w:id="815" w:author="Michael Bell" w:date="2013-05-06T18:02:00Z"/>
          <w:rFonts w:ascii="Courier New" w:hAnsi="Courier New" w:cs="Courier New"/>
          <w:color w:val="008000"/>
          <w:sz w:val="20"/>
          <w:szCs w:val="20"/>
          <w:highlight w:val="white"/>
        </w:rPr>
      </w:pPr>
      <w:ins w:id="816"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ins>
    </w:p>
    <w:p w14:paraId="78C316D0" w14:textId="77777777" w:rsidR="003A2FEE" w:rsidRDefault="003A2FEE" w:rsidP="003A2FEE">
      <w:pPr>
        <w:autoSpaceDE w:val="0"/>
        <w:autoSpaceDN w:val="0"/>
        <w:adjustRightInd w:val="0"/>
        <w:spacing w:after="0" w:line="240" w:lineRule="auto"/>
        <w:rPr>
          <w:ins w:id="817" w:author="Michael Bell" w:date="2013-05-06T18:02:00Z"/>
          <w:rFonts w:ascii="Courier New" w:hAnsi="Courier New" w:cs="Courier New"/>
          <w:color w:val="000000"/>
          <w:sz w:val="20"/>
          <w:szCs w:val="20"/>
          <w:highlight w:val="white"/>
        </w:rPr>
      </w:pPr>
      <w:ins w:id="818" w:author="Michael Bell" w:date="2013-05-06T18:02:00Z">
        <w:r>
          <w:rPr>
            <w:rFonts w:ascii="Courier New" w:hAnsi="Courier New" w:cs="Courier New"/>
            <w:color w:val="000000"/>
            <w:sz w:val="20"/>
            <w:szCs w:val="20"/>
            <w:highlight w:val="white"/>
          </w:rPr>
          <w:t xml:space="preserve">      </w:t>
        </w:r>
      </w:ins>
    </w:p>
    <w:p w14:paraId="6F4F16BB" w14:textId="77777777" w:rsidR="003A2FEE" w:rsidRDefault="003A2FEE" w:rsidP="003A2FEE">
      <w:pPr>
        <w:autoSpaceDE w:val="0"/>
        <w:autoSpaceDN w:val="0"/>
        <w:adjustRightInd w:val="0"/>
        <w:spacing w:after="0" w:line="240" w:lineRule="auto"/>
        <w:rPr>
          <w:ins w:id="819" w:author="Michael Bell" w:date="2013-05-06T18:02:00Z"/>
          <w:rFonts w:ascii="Courier New" w:hAnsi="Courier New" w:cs="Courier New"/>
          <w:color w:val="000000"/>
          <w:sz w:val="20"/>
          <w:szCs w:val="20"/>
          <w:highlight w:val="white"/>
        </w:rPr>
      </w:pPr>
      <w:ins w:id="82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827F6CC" w14:textId="77777777" w:rsidR="003A2FEE" w:rsidRDefault="003A2FEE" w:rsidP="003A2FEE">
      <w:pPr>
        <w:autoSpaceDE w:val="0"/>
        <w:autoSpaceDN w:val="0"/>
        <w:adjustRightInd w:val="0"/>
        <w:spacing w:after="0" w:line="240" w:lineRule="auto"/>
        <w:rPr>
          <w:ins w:id="821" w:author="Michael Bell" w:date="2013-05-06T18:02:00Z"/>
          <w:rFonts w:ascii="Courier New" w:hAnsi="Courier New" w:cs="Courier New"/>
          <w:color w:val="008000"/>
          <w:sz w:val="20"/>
          <w:szCs w:val="20"/>
          <w:highlight w:val="white"/>
        </w:rPr>
      </w:pPr>
      <w:ins w:id="822"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4033DB7B" w14:textId="77777777" w:rsidR="003A2FEE" w:rsidRDefault="003A2FEE" w:rsidP="003A2FEE">
      <w:pPr>
        <w:autoSpaceDE w:val="0"/>
        <w:autoSpaceDN w:val="0"/>
        <w:adjustRightInd w:val="0"/>
        <w:spacing w:after="0" w:line="240" w:lineRule="auto"/>
        <w:rPr>
          <w:ins w:id="823" w:author="Michael Bell" w:date="2013-05-06T18:02:00Z"/>
          <w:rFonts w:ascii="Courier New" w:hAnsi="Courier New" w:cs="Courier New"/>
          <w:color w:val="000000"/>
          <w:sz w:val="20"/>
          <w:szCs w:val="20"/>
          <w:highlight w:val="white"/>
        </w:rPr>
      </w:pPr>
      <w:ins w:id="824" w:author="Michael Bell" w:date="2013-05-06T18:02:00Z">
        <w:r>
          <w:rPr>
            <w:rFonts w:ascii="Courier New" w:hAnsi="Courier New" w:cs="Courier New"/>
            <w:color w:val="000000"/>
            <w:sz w:val="20"/>
            <w:szCs w:val="20"/>
            <w:highlight w:val="white"/>
          </w:rPr>
          <w:t xml:space="preserve">    </w:t>
        </w:r>
      </w:ins>
    </w:p>
    <w:p w14:paraId="2077E2B0" w14:textId="77777777" w:rsidR="003A2FEE" w:rsidRDefault="003A2FEE" w:rsidP="003A2FEE">
      <w:pPr>
        <w:autoSpaceDE w:val="0"/>
        <w:autoSpaceDN w:val="0"/>
        <w:adjustRightInd w:val="0"/>
        <w:spacing w:after="0" w:line="240" w:lineRule="auto"/>
        <w:rPr>
          <w:ins w:id="825" w:author="Michael Bell" w:date="2013-05-06T18:02:00Z"/>
          <w:rFonts w:ascii="Courier New" w:hAnsi="Courier New" w:cs="Courier New"/>
          <w:color w:val="000000"/>
          <w:sz w:val="20"/>
          <w:szCs w:val="20"/>
          <w:highlight w:val="white"/>
        </w:rPr>
      </w:pPr>
      <w:ins w:id="826"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2404E15" w14:textId="77777777" w:rsidR="003A2FEE" w:rsidRDefault="003A2FEE" w:rsidP="003A2FEE">
      <w:pPr>
        <w:autoSpaceDE w:val="0"/>
        <w:autoSpaceDN w:val="0"/>
        <w:adjustRightInd w:val="0"/>
        <w:spacing w:after="0" w:line="240" w:lineRule="auto"/>
        <w:rPr>
          <w:ins w:id="827" w:author="Michael Bell" w:date="2013-05-06T18:02:00Z"/>
          <w:rFonts w:ascii="Courier New" w:hAnsi="Courier New" w:cs="Courier New"/>
          <w:color w:val="000000"/>
          <w:sz w:val="20"/>
          <w:szCs w:val="20"/>
          <w:highlight w:val="white"/>
        </w:rPr>
      </w:pPr>
      <w:ins w:id="828" w:author="Michael Bell" w:date="2013-05-06T18:02:00Z">
        <w:r>
          <w:rPr>
            <w:rFonts w:ascii="Courier New" w:hAnsi="Courier New" w:cs="Courier New"/>
            <w:color w:val="000000"/>
            <w:sz w:val="20"/>
            <w:szCs w:val="20"/>
            <w:highlight w:val="white"/>
          </w:rPr>
          <w:t xml:space="preserve">  </w:t>
        </w:r>
      </w:ins>
    </w:p>
    <w:p w14:paraId="680054CB" w14:textId="77777777" w:rsidR="003A2FEE" w:rsidRDefault="003A2FEE" w:rsidP="003A2FEE">
      <w:pPr>
        <w:autoSpaceDE w:val="0"/>
        <w:autoSpaceDN w:val="0"/>
        <w:adjustRightInd w:val="0"/>
        <w:spacing w:after="0" w:line="240" w:lineRule="auto"/>
        <w:rPr>
          <w:ins w:id="829" w:author="Michael Bell" w:date="2013-05-06T18:02:00Z"/>
          <w:rFonts w:ascii="Courier New" w:hAnsi="Courier New" w:cs="Courier New"/>
          <w:color w:val="008000"/>
          <w:sz w:val="20"/>
          <w:szCs w:val="20"/>
          <w:highlight w:val="white"/>
        </w:rPr>
      </w:pPr>
      <w:ins w:id="83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ins>
    </w:p>
    <w:p w14:paraId="6FC1CF6D" w14:textId="77777777" w:rsidR="003A2FEE" w:rsidRDefault="003A2FEE" w:rsidP="003A2FEE">
      <w:pPr>
        <w:autoSpaceDE w:val="0"/>
        <w:autoSpaceDN w:val="0"/>
        <w:adjustRightInd w:val="0"/>
        <w:spacing w:after="0" w:line="240" w:lineRule="auto"/>
        <w:rPr>
          <w:ins w:id="831" w:author="Michael Bell" w:date="2013-05-06T18:02:00Z"/>
          <w:rFonts w:ascii="Courier New" w:hAnsi="Courier New" w:cs="Courier New"/>
          <w:color w:val="000000"/>
          <w:sz w:val="20"/>
          <w:szCs w:val="20"/>
          <w:highlight w:val="white"/>
        </w:rPr>
      </w:pPr>
      <w:ins w:id="832"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93F8713" w14:textId="77777777" w:rsidR="003A2FEE" w:rsidRDefault="003A2FEE" w:rsidP="003A2FEE">
      <w:pPr>
        <w:autoSpaceDE w:val="0"/>
        <w:autoSpaceDN w:val="0"/>
        <w:adjustRightInd w:val="0"/>
        <w:spacing w:after="0" w:line="240" w:lineRule="auto"/>
        <w:rPr>
          <w:ins w:id="833" w:author="Michael Bell" w:date="2013-05-06T18:02:00Z"/>
          <w:rFonts w:ascii="Courier New" w:hAnsi="Courier New" w:cs="Courier New"/>
          <w:color w:val="008000"/>
          <w:sz w:val="20"/>
          <w:szCs w:val="20"/>
          <w:highlight w:val="white"/>
        </w:rPr>
      </w:pPr>
      <w:ins w:id="83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152DD51F" w14:textId="77777777" w:rsidR="003A2FEE" w:rsidRDefault="003A2FEE" w:rsidP="003A2FEE">
      <w:pPr>
        <w:autoSpaceDE w:val="0"/>
        <w:autoSpaceDN w:val="0"/>
        <w:adjustRightInd w:val="0"/>
        <w:spacing w:after="0" w:line="240" w:lineRule="auto"/>
        <w:rPr>
          <w:ins w:id="835" w:author="Michael Bell" w:date="2013-05-06T18:02:00Z"/>
          <w:rFonts w:ascii="Courier New" w:hAnsi="Courier New" w:cs="Courier New"/>
          <w:color w:val="000000"/>
          <w:sz w:val="20"/>
          <w:szCs w:val="20"/>
          <w:highlight w:val="white"/>
        </w:rPr>
      </w:pPr>
      <w:ins w:id="836" w:author="Michael Bell" w:date="2013-05-06T18:02:00Z">
        <w:r>
          <w:rPr>
            <w:rFonts w:ascii="Courier New" w:hAnsi="Courier New" w:cs="Courier New"/>
            <w:color w:val="000000"/>
            <w:sz w:val="20"/>
            <w:szCs w:val="20"/>
            <w:highlight w:val="white"/>
          </w:rPr>
          <w:t xml:space="preserve">    </w:t>
        </w:r>
      </w:ins>
    </w:p>
    <w:p w14:paraId="1A55CB6C" w14:textId="77777777" w:rsidR="003A2FEE" w:rsidRDefault="003A2FEE" w:rsidP="003A2FEE">
      <w:pPr>
        <w:autoSpaceDE w:val="0"/>
        <w:autoSpaceDN w:val="0"/>
        <w:adjustRightInd w:val="0"/>
        <w:spacing w:after="0" w:line="240" w:lineRule="auto"/>
        <w:rPr>
          <w:ins w:id="837" w:author="Michael Bell" w:date="2013-05-06T18:02:00Z"/>
          <w:rFonts w:ascii="Courier New" w:hAnsi="Courier New" w:cs="Courier New"/>
          <w:color w:val="008000"/>
          <w:sz w:val="20"/>
          <w:szCs w:val="20"/>
          <w:highlight w:val="white"/>
        </w:rPr>
      </w:pPr>
      <w:ins w:id="838"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6869BACF" w14:textId="77777777" w:rsidR="003A2FEE" w:rsidRDefault="003A2FEE" w:rsidP="003A2FEE">
      <w:pPr>
        <w:autoSpaceDE w:val="0"/>
        <w:autoSpaceDN w:val="0"/>
        <w:adjustRightInd w:val="0"/>
        <w:spacing w:after="0" w:line="240" w:lineRule="auto"/>
        <w:rPr>
          <w:ins w:id="839" w:author="Michael Bell" w:date="2013-05-06T18:02:00Z"/>
          <w:rFonts w:ascii="Courier New" w:hAnsi="Courier New" w:cs="Courier New"/>
          <w:color w:val="000000"/>
          <w:sz w:val="20"/>
          <w:szCs w:val="20"/>
          <w:highlight w:val="white"/>
        </w:rPr>
      </w:pPr>
      <w:ins w:id="84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3B308977" w14:textId="77777777" w:rsidR="003A2FEE" w:rsidRDefault="003A2FEE" w:rsidP="003A2FEE">
      <w:pPr>
        <w:autoSpaceDE w:val="0"/>
        <w:autoSpaceDN w:val="0"/>
        <w:adjustRightInd w:val="0"/>
        <w:spacing w:after="0" w:line="240" w:lineRule="auto"/>
        <w:rPr>
          <w:ins w:id="841" w:author="Michael Bell" w:date="2013-05-06T18:02:00Z"/>
          <w:rFonts w:ascii="Courier New" w:hAnsi="Courier New" w:cs="Courier New"/>
          <w:color w:val="000000"/>
          <w:sz w:val="20"/>
          <w:szCs w:val="20"/>
          <w:highlight w:val="white"/>
        </w:rPr>
      </w:pPr>
      <w:ins w:id="842" w:author="Michael Bell" w:date="2013-05-06T18:02:00Z">
        <w:r>
          <w:rPr>
            <w:rFonts w:ascii="Courier New" w:hAnsi="Courier New" w:cs="Courier New"/>
            <w:color w:val="000000"/>
            <w:sz w:val="20"/>
            <w:szCs w:val="20"/>
            <w:highlight w:val="white"/>
          </w:rPr>
          <w:t xml:space="preserve">      </w:t>
        </w:r>
      </w:ins>
    </w:p>
    <w:p w14:paraId="50167425" w14:textId="77777777" w:rsidR="003A2FEE" w:rsidRDefault="003A2FEE" w:rsidP="003A2FEE">
      <w:pPr>
        <w:autoSpaceDE w:val="0"/>
        <w:autoSpaceDN w:val="0"/>
        <w:adjustRightInd w:val="0"/>
        <w:spacing w:after="0" w:line="240" w:lineRule="auto"/>
        <w:rPr>
          <w:ins w:id="843" w:author="Michael Bell" w:date="2013-05-06T18:02:00Z"/>
          <w:rFonts w:ascii="Courier New" w:hAnsi="Courier New" w:cs="Courier New"/>
          <w:color w:val="008000"/>
          <w:sz w:val="20"/>
          <w:szCs w:val="20"/>
          <w:highlight w:val="white"/>
        </w:rPr>
      </w:pPr>
      <w:ins w:id="844"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ins>
    </w:p>
    <w:p w14:paraId="08728816" w14:textId="77777777" w:rsidR="003A2FEE" w:rsidRDefault="003A2FEE" w:rsidP="003A2FEE">
      <w:pPr>
        <w:autoSpaceDE w:val="0"/>
        <w:autoSpaceDN w:val="0"/>
        <w:adjustRightInd w:val="0"/>
        <w:spacing w:after="0" w:line="240" w:lineRule="auto"/>
        <w:rPr>
          <w:ins w:id="845" w:author="Michael Bell" w:date="2013-05-06T18:02:00Z"/>
          <w:rFonts w:ascii="Courier New" w:hAnsi="Courier New" w:cs="Courier New"/>
          <w:color w:val="008000"/>
          <w:sz w:val="20"/>
          <w:szCs w:val="20"/>
          <w:highlight w:val="white"/>
        </w:rPr>
      </w:pPr>
      <w:ins w:id="846"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ins>
    </w:p>
    <w:p w14:paraId="2CDB62E6" w14:textId="77777777" w:rsidR="003A2FEE" w:rsidRDefault="003A2FEE" w:rsidP="003A2FEE">
      <w:pPr>
        <w:autoSpaceDE w:val="0"/>
        <w:autoSpaceDN w:val="0"/>
        <w:adjustRightInd w:val="0"/>
        <w:spacing w:after="0" w:line="240" w:lineRule="auto"/>
        <w:rPr>
          <w:ins w:id="847" w:author="Michael Bell" w:date="2013-05-06T18:02:00Z"/>
          <w:rFonts w:ascii="Courier New" w:hAnsi="Courier New" w:cs="Courier New"/>
          <w:color w:val="000000"/>
          <w:sz w:val="20"/>
          <w:szCs w:val="20"/>
          <w:highlight w:val="white"/>
        </w:rPr>
      </w:pPr>
      <w:ins w:id="848" w:author="Michael Bell" w:date="2013-05-06T18:02:00Z">
        <w:r>
          <w:rPr>
            <w:rFonts w:ascii="Courier New" w:hAnsi="Courier New" w:cs="Courier New"/>
            <w:color w:val="000000"/>
            <w:sz w:val="20"/>
            <w:szCs w:val="20"/>
            <w:highlight w:val="white"/>
          </w:rPr>
          <w:t xml:space="preserve">      </w:t>
        </w:r>
      </w:ins>
    </w:p>
    <w:p w14:paraId="776DE027" w14:textId="77777777" w:rsidR="003A2FEE" w:rsidRDefault="003A2FEE" w:rsidP="003A2FEE">
      <w:pPr>
        <w:autoSpaceDE w:val="0"/>
        <w:autoSpaceDN w:val="0"/>
        <w:adjustRightInd w:val="0"/>
        <w:spacing w:after="0" w:line="240" w:lineRule="auto"/>
        <w:rPr>
          <w:ins w:id="849" w:author="Michael Bell" w:date="2013-05-06T18:02:00Z"/>
          <w:rFonts w:ascii="Courier New" w:hAnsi="Courier New" w:cs="Courier New"/>
          <w:color w:val="000000"/>
          <w:sz w:val="20"/>
          <w:szCs w:val="20"/>
          <w:highlight w:val="white"/>
        </w:rPr>
      </w:pPr>
      <w:ins w:id="85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D3D26C3" w14:textId="77777777" w:rsidR="003A2FEE" w:rsidRDefault="003A2FEE" w:rsidP="003A2FEE">
      <w:pPr>
        <w:autoSpaceDE w:val="0"/>
        <w:autoSpaceDN w:val="0"/>
        <w:adjustRightInd w:val="0"/>
        <w:spacing w:after="0" w:line="240" w:lineRule="auto"/>
        <w:rPr>
          <w:ins w:id="851" w:author="Michael Bell" w:date="2013-05-06T18:02:00Z"/>
          <w:rFonts w:ascii="Courier New" w:hAnsi="Courier New" w:cs="Courier New"/>
          <w:color w:val="008000"/>
          <w:sz w:val="20"/>
          <w:szCs w:val="20"/>
          <w:highlight w:val="white"/>
        </w:rPr>
      </w:pPr>
      <w:ins w:id="852"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3E04E493" w14:textId="77777777" w:rsidR="003A2FEE" w:rsidRDefault="003A2FEE" w:rsidP="003A2FEE">
      <w:pPr>
        <w:autoSpaceDE w:val="0"/>
        <w:autoSpaceDN w:val="0"/>
        <w:adjustRightInd w:val="0"/>
        <w:spacing w:after="0" w:line="240" w:lineRule="auto"/>
        <w:rPr>
          <w:ins w:id="853" w:author="Michael Bell" w:date="2013-05-06T18:02:00Z"/>
          <w:rFonts w:ascii="Courier New" w:hAnsi="Courier New" w:cs="Courier New"/>
          <w:color w:val="000000"/>
          <w:sz w:val="20"/>
          <w:szCs w:val="20"/>
          <w:highlight w:val="white"/>
        </w:rPr>
      </w:pPr>
      <w:ins w:id="854"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286365F" w14:textId="5CC1BE28" w:rsidR="006918A7" w:rsidDel="00116173" w:rsidRDefault="003A2FEE" w:rsidP="003A2FEE">
      <w:pPr>
        <w:widowControl w:val="0"/>
        <w:autoSpaceDE w:val="0"/>
        <w:autoSpaceDN w:val="0"/>
        <w:adjustRightInd w:val="0"/>
        <w:spacing w:after="0" w:line="240" w:lineRule="auto"/>
        <w:rPr>
          <w:del w:id="855" w:author="Michael Bell" w:date="2013-05-06T17:53:00Z"/>
          <w:rFonts w:ascii="Courier New" w:hAnsi="Courier New" w:cs="Courier New"/>
          <w:color w:val="008000"/>
          <w:sz w:val="20"/>
          <w:szCs w:val="20"/>
          <w:highlight w:val="white"/>
        </w:rPr>
      </w:pPr>
      <w:ins w:id="856" w:author="Michael Bell" w:date="2013-05-06T18:02:00Z">
        <w:r>
          <w:rPr>
            <w:rFonts w:ascii="Courier New" w:hAnsi="Courier New" w:cs="Courier New"/>
            <w:b/>
            <w:bCs/>
            <w:color w:val="000080"/>
            <w:sz w:val="20"/>
            <w:szCs w:val="20"/>
            <w:highlight w:val="white"/>
          </w:rPr>
          <w:t>}</w:t>
        </w:r>
      </w:ins>
      <w:del w:id="857" w:author="Michael Bell" w:date="2013-05-06T17:53:00Z">
        <w:r w:rsidR="006918A7" w:rsidDel="00116173">
          <w:rPr>
            <w:rFonts w:ascii="Courier New" w:hAnsi="Courier New" w:cs="Courier New"/>
            <w:color w:val="008000"/>
            <w:sz w:val="20"/>
            <w:szCs w:val="20"/>
            <w:highlight w:val="white"/>
          </w:rPr>
          <w:delText>/*</w:delText>
        </w:r>
      </w:del>
    </w:p>
    <w:p w14:paraId="21E0CC2E" w14:textId="31F8603B" w:rsidR="006918A7" w:rsidDel="00116173" w:rsidRDefault="006918A7" w:rsidP="006918A7">
      <w:pPr>
        <w:widowControl w:val="0"/>
        <w:autoSpaceDE w:val="0"/>
        <w:autoSpaceDN w:val="0"/>
        <w:adjustRightInd w:val="0"/>
        <w:spacing w:after="0" w:line="240" w:lineRule="auto"/>
        <w:rPr>
          <w:del w:id="858" w:author="Michael Bell" w:date="2013-05-06T17:53:00Z"/>
          <w:rFonts w:ascii="Courier New" w:hAnsi="Courier New" w:cs="Courier New"/>
          <w:color w:val="008000"/>
          <w:sz w:val="20"/>
          <w:szCs w:val="20"/>
          <w:highlight w:val="white"/>
        </w:rPr>
      </w:pPr>
    </w:p>
    <w:p w14:paraId="4805C951" w14:textId="20909253" w:rsidR="006918A7" w:rsidDel="00116173" w:rsidRDefault="006918A7" w:rsidP="006918A7">
      <w:pPr>
        <w:widowControl w:val="0"/>
        <w:autoSpaceDE w:val="0"/>
        <w:autoSpaceDN w:val="0"/>
        <w:adjustRightInd w:val="0"/>
        <w:spacing w:after="0" w:line="240" w:lineRule="auto"/>
        <w:rPr>
          <w:del w:id="859" w:author="Michael Bell" w:date="2013-05-06T17:53:00Z"/>
          <w:rFonts w:ascii="Courier New" w:hAnsi="Courier New" w:cs="Courier New"/>
          <w:color w:val="008000"/>
          <w:sz w:val="20"/>
          <w:szCs w:val="20"/>
          <w:highlight w:val="white"/>
        </w:rPr>
      </w:pPr>
      <w:del w:id="860" w:author="Michael Bell" w:date="2013-05-06T17:53:00Z">
        <w:r w:rsidDel="00116173">
          <w:rPr>
            <w:rFonts w:ascii="Courier New" w:hAnsi="Courier New" w:cs="Courier New"/>
            <w:color w:val="008000"/>
            <w:sz w:val="20"/>
            <w:szCs w:val="20"/>
            <w:highlight w:val="white"/>
          </w:rPr>
          <w:delText xml:space="preserve"> BELTRAK</w:delText>
        </w:r>
      </w:del>
    </w:p>
    <w:p w14:paraId="210902A4" w14:textId="654A3A4A" w:rsidR="006918A7" w:rsidDel="00116173" w:rsidRDefault="006918A7" w:rsidP="006918A7">
      <w:pPr>
        <w:widowControl w:val="0"/>
        <w:autoSpaceDE w:val="0"/>
        <w:autoSpaceDN w:val="0"/>
        <w:adjustRightInd w:val="0"/>
        <w:spacing w:after="0" w:line="240" w:lineRule="auto"/>
        <w:rPr>
          <w:del w:id="861" w:author="Michael Bell" w:date="2013-05-06T17:53:00Z"/>
          <w:rFonts w:ascii="Courier New" w:hAnsi="Courier New" w:cs="Courier New"/>
          <w:color w:val="008000"/>
          <w:sz w:val="20"/>
          <w:szCs w:val="20"/>
          <w:highlight w:val="white"/>
        </w:rPr>
      </w:pPr>
      <w:del w:id="862" w:author="Michael Bell" w:date="2013-05-06T17:53:00Z">
        <w:r w:rsidDel="00116173">
          <w:rPr>
            <w:rFonts w:ascii="Courier New" w:hAnsi="Courier New" w:cs="Courier New"/>
            <w:color w:val="008000"/>
            <w:sz w:val="20"/>
            <w:szCs w:val="20"/>
            <w:highlight w:val="white"/>
          </w:rPr>
          <w:delText xml:space="preserve"> </w:delText>
        </w:r>
      </w:del>
    </w:p>
    <w:p w14:paraId="71B71BBA" w14:textId="6BAB154D" w:rsidR="006918A7" w:rsidDel="00116173" w:rsidRDefault="006918A7" w:rsidP="006918A7">
      <w:pPr>
        <w:widowControl w:val="0"/>
        <w:autoSpaceDE w:val="0"/>
        <w:autoSpaceDN w:val="0"/>
        <w:adjustRightInd w:val="0"/>
        <w:spacing w:after="0" w:line="240" w:lineRule="auto"/>
        <w:rPr>
          <w:del w:id="863" w:author="Michael Bell" w:date="2013-05-06T17:53:00Z"/>
          <w:rFonts w:ascii="Courier New" w:hAnsi="Courier New" w:cs="Courier New"/>
          <w:color w:val="008000"/>
          <w:sz w:val="20"/>
          <w:szCs w:val="20"/>
          <w:highlight w:val="white"/>
        </w:rPr>
      </w:pPr>
      <w:del w:id="864" w:author="Michael Bell" w:date="2013-05-06T17:53:00Z">
        <w:r w:rsidDel="00116173">
          <w:rPr>
            <w:rFonts w:ascii="Courier New" w:hAnsi="Courier New" w:cs="Courier New"/>
            <w:color w:val="008000"/>
            <w:sz w:val="20"/>
            <w:szCs w:val="20"/>
            <w:highlight w:val="white"/>
          </w:rPr>
          <w:delText xml:space="preserve"> V1.0</w:delText>
        </w:r>
      </w:del>
    </w:p>
    <w:p w14:paraId="18AF99B8" w14:textId="1D5D24CF" w:rsidR="006918A7" w:rsidDel="00116173" w:rsidRDefault="006918A7" w:rsidP="006918A7">
      <w:pPr>
        <w:widowControl w:val="0"/>
        <w:autoSpaceDE w:val="0"/>
        <w:autoSpaceDN w:val="0"/>
        <w:adjustRightInd w:val="0"/>
        <w:spacing w:after="0" w:line="240" w:lineRule="auto"/>
        <w:rPr>
          <w:del w:id="865" w:author="Michael Bell" w:date="2013-05-06T17:53:00Z"/>
          <w:rFonts w:ascii="Courier New" w:hAnsi="Courier New" w:cs="Courier New"/>
          <w:color w:val="008000"/>
          <w:sz w:val="20"/>
          <w:szCs w:val="20"/>
          <w:highlight w:val="white"/>
        </w:rPr>
      </w:pPr>
      <w:del w:id="866" w:author="Michael Bell" w:date="2013-05-06T17:53:00Z">
        <w:r w:rsidDel="00116173">
          <w:rPr>
            <w:rFonts w:ascii="Courier New" w:hAnsi="Courier New" w:cs="Courier New"/>
            <w:color w:val="008000"/>
            <w:sz w:val="20"/>
            <w:szCs w:val="20"/>
            <w:highlight w:val="white"/>
          </w:rPr>
          <w:delText xml:space="preserve"> </w:delText>
        </w:r>
      </w:del>
    </w:p>
    <w:p w14:paraId="23A8F818" w14:textId="1959DA2A" w:rsidR="006918A7" w:rsidDel="00116173" w:rsidRDefault="006918A7" w:rsidP="006918A7">
      <w:pPr>
        <w:widowControl w:val="0"/>
        <w:autoSpaceDE w:val="0"/>
        <w:autoSpaceDN w:val="0"/>
        <w:adjustRightInd w:val="0"/>
        <w:spacing w:after="0" w:line="240" w:lineRule="auto"/>
        <w:rPr>
          <w:del w:id="867" w:author="Michael Bell" w:date="2013-05-06T17:53:00Z"/>
          <w:rFonts w:ascii="Courier New" w:hAnsi="Courier New" w:cs="Courier New"/>
          <w:color w:val="008000"/>
          <w:sz w:val="20"/>
          <w:szCs w:val="20"/>
          <w:highlight w:val="white"/>
        </w:rPr>
      </w:pPr>
      <w:del w:id="868" w:author="Michael Bell" w:date="2013-05-06T17:53:00Z">
        <w:r w:rsidDel="00116173">
          <w:rPr>
            <w:rFonts w:ascii="Courier New" w:hAnsi="Courier New" w:cs="Courier New"/>
            <w:color w:val="008000"/>
            <w:sz w:val="20"/>
            <w:szCs w:val="20"/>
            <w:highlight w:val="white"/>
          </w:rPr>
          <w:delText xml:space="preserve"> Hornby trainset automation</w:delText>
        </w:r>
      </w:del>
    </w:p>
    <w:p w14:paraId="244278CD" w14:textId="2713433E" w:rsidR="006918A7" w:rsidDel="00116173" w:rsidRDefault="006918A7" w:rsidP="006918A7">
      <w:pPr>
        <w:widowControl w:val="0"/>
        <w:autoSpaceDE w:val="0"/>
        <w:autoSpaceDN w:val="0"/>
        <w:adjustRightInd w:val="0"/>
        <w:spacing w:after="0" w:line="240" w:lineRule="auto"/>
        <w:rPr>
          <w:del w:id="869" w:author="Michael Bell" w:date="2013-05-06T17:53:00Z"/>
          <w:rFonts w:ascii="Courier New" w:hAnsi="Courier New" w:cs="Courier New"/>
          <w:color w:val="008000"/>
          <w:sz w:val="20"/>
          <w:szCs w:val="20"/>
          <w:highlight w:val="white"/>
        </w:rPr>
      </w:pPr>
      <w:del w:id="870" w:author="Michael Bell" w:date="2013-05-06T17:53:00Z">
        <w:r w:rsidDel="00116173">
          <w:rPr>
            <w:rFonts w:ascii="Courier New" w:hAnsi="Courier New" w:cs="Courier New"/>
            <w:color w:val="008000"/>
            <w:sz w:val="20"/>
            <w:szCs w:val="20"/>
            <w:highlight w:val="white"/>
          </w:rPr>
          <w:delText xml:space="preserve"> </w:delText>
        </w:r>
      </w:del>
    </w:p>
    <w:p w14:paraId="25212046" w14:textId="29076E07" w:rsidR="006918A7" w:rsidDel="00116173" w:rsidRDefault="006918A7" w:rsidP="006918A7">
      <w:pPr>
        <w:widowControl w:val="0"/>
        <w:autoSpaceDE w:val="0"/>
        <w:autoSpaceDN w:val="0"/>
        <w:adjustRightInd w:val="0"/>
        <w:spacing w:after="0" w:line="240" w:lineRule="auto"/>
        <w:rPr>
          <w:del w:id="871" w:author="Michael Bell" w:date="2013-05-06T17:53:00Z"/>
          <w:rFonts w:ascii="Courier New" w:hAnsi="Courier New" w:cs="Courier New"/>
          <w:color w:val="008000"/>
          <w:sz w:val="20"/>
          <w:szCs w:val="20"/>
          <w:highlight w:val="white"/>
        </w:rPr>
      </w:pPr>
      <w:del w:id="872" w:author="Michael Bell" w:date="2013-05-06T17:53:00Z">
        <w:r w:rsidDel="00116173">
          <w:rPr>
            <w:rFonts w:ascii="Courier New" w:hAnsi="Courier New" w:cs="Courier New"/>
            <w:color w:val="008000"/>
            <w:sz w:val="20"/>
            <w:szCs w:val="20"/>
            <w:highlight w:val="white"/>
          </w:rPr>
          <w:delText xml:space="preserve"> By Michael Bell</w:delText>
        </w:r>
      </w:del>
    </w:p>
    <w:p w14:paraId="02DFE211" w14:textId="1D14C77B" w:rsidR="006918A7" w:rsidDel="00116173" w:rsidRDefault="006918A7" w:rsidP="006918A7">
      <w:pPr>
        <w:widowControl w:val="0"/>
        <w:autoSpaceDE w:val="0"/>
        <w:autoSpaceDN w:val="0"/>
        <w:adjustRightInd w:val="0"/>
        <w:spacing w:after="0" w:line="240" w:lineRule="auto"/>
        <w:rPr>
          <w:del w:id="873" w:author="Michael Bell" w:date="2013-05-06T17:53:00Z"/>
          <w:rFonts w:ascii="Courier New" w:hAnsi="Courier New" w:cs="Courier New"/>
          <w:color w:val="008000"/>
          <w:sz w:val="20"/>
          <w:szCs w:val="20"/>
          <w:highlight w:val="white"/>
        </w:rPr>
      </w:pPr>
      <w:del w:id="874" w:author="Michael Bell" w:date="2013-05-06T17:53:00Z">
        <w:r w:rsidDel="00116173">
          <w:rPr>
            <w:rFonts w:ascii="Courier New" w:hAnsi="Courier New" w:cs="Courier New"/>
            <w:color w:val="008000"/>
            <w:sz w:val="20"/>
            <w:szCs w:val="20"/>
            <w:highlight w:val="white"/>
          </w:rPr>
          <w:delText xml:space="preserve"> </w:delText>
        </w:r>
      </w:del>
    </w:p>
    <w:p w14:paraId="61F06856" w14:textId="4135715B" w:rsidR="006918A7" w:rsidDel="00116173" w:rsidRDefault="006918A7" w:rsidP="006918A7">
      <w:pPr>
        <w:widowControl w:val="0"/>
        <w:autoSpaceDE w:val="0"/>
        <w:autoSpaceDN w:val="0"/>
        <w:adjustRightInd w:val="0"/>
        <w:spacing w:after="0" w:line="240" w:lineRule="auto"/>
        <w:rPr>
          <w:del w:id="875" w:author="Michael Bell" w:date="2013-05-06T17:53:00Z"/>
          <w:rFonts w:ascii="Courier New" w:hAnsi="Courier New" w:cs="Courier New"/>
          <w:color w:val="008000"/>
          <w:sz w:val="20"/>
          <w:szCs w:val="20"/>
          <w:highlight w:val="white"/>
        </w:rPr>
      </w:pPr>
      <w:del w:id="876"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5EDF93FE" w14:textId="3A4A8853" w:rsidR="006918A7" w:rsidDel="00116173" w:rsidRDefault="006918A7" w:rsidP="006918A7">
      <w:pPr>
        <w:widowControl w:val="0"/>
        <w:autoSpaceDE w:val="0"/>
        <w:autoSpaceDN w:val="0"/>
        <w:adjustRightInd w:val="0"/>
        <w:spacing w:after="0" w:line="240" w:lineRule="auto"/>
        <w:rPr>
          <w:del w:id="877" w:author="Michael Bell" w:date="2013-05-06T17:53:00Z"/>
          <w:rFonts w:ascii="Courier New" w:hAnsi="Courier New" w:cs="Courier New"/>
          <w:color w:val="008000"/>
          <w:sz w:val="20"/>
          <w:szCs w:val="20"/>
          <w:highlight w:val="white"/>
        </w:rPr>
      </w:pPr>
      <w:del w:id="878" w:author="Michael Bell" w:date="2013-05-06T17:53:00Z">
        <w:r w:rsidDel="00116173">
          <w:rPr>
            <w:rFonts w:ascii="Courier New" w:hAnsi="Courier New" w:cs="Courier New"/>
            <w:color w:val="008000"/>
            <w:sz w:val="20"/>
            <w:szCs w:val="20"/>
            <w:highlight w:val="white"/>
          </w:rPr>
          <w:delText xml:space="preserve"> </w:delText>
        </w:r>
      </w:del>
    </w:p>
    <w:p w14:paraId="423D6591" w14:textId="76FCF0C1" w:rsidR="006918A7" w:rsidDel="00116173" w:rsidRDefault="006918A7" w:rsidP="006918A7">
      <w:pPr>
        <w:widowControl w:val="0"/>
        <w:autoSpaceDE w:val="0"/>
        <w:autoSpaceDN w:val="0"/>
        <w:adjustRightInd w:val="0"/>
        <w:spacing w:after="0" w:line="240" w:lineRule="auto"/>
        <w:rPr>
          <w:del w:id="879" w:author="Michael Bell" w:date="2013-05-06T17:53:00Z"/>
          <w:rFonts w:ascii="Courier New" w:hAnsi="Courier New" w:cs="Courier New"/>
          <w:color w:val="000000"/>
          <w:sz w:val="20"/>
          <w:szCs w:val="20"/>
          <w:highlight w:val="white"/>
        </w:rPr>
      </w:pPr>
      <w:del w:id="880" w:author="Michael Bell" w:date="2013-05-06T17:53:00Z">
        <w:r w:rsidDel="00116173">
          <w:rPr>
            <w:rFonts w:ascii="Courier New" w:hAnsi="Courier New" w:cs="Courier New"/>
            <w:color w:val="008000"/>
            <w:sz w:val="20"/>
            <w:szCs w:val="20"/>
            <w:highlight w:val="white"/>
          </w:rPr>
          <w:delText xml:space="preserve"> */</w:delText>
        </w:r>
      </w:del>
    </w:p>
    <w:p w14:paraId="486E53E7" w14:textId="60AD08D5" w:rsidR="006918A7" w:rsidDel="00116173" w:rsidRDefault="006918A7" w:rsidP="006918A7">
      <w:pPr>
        <w:widowControl w:val="0"/>
        <w:autoSpaceDE w:val="0"/>
        <w:autoSpaceDN w:val="0"/>
        <w:adjustRightInd w:val="0"/>
        <w:spacing w:after="0" w:line="240" w:lineRule="auto"/>
        <w:rPr>
          <w:del w:id="881" w:author="Michael Bell" w:date="2013-05-06T17:53:00Z"/>
          <w:rFonts w:ascii="Courier New" w:hAnsi="Courier New" w:cs="Courier New"/>
          <w:color w:val="000000"/>
          <w:sz w:val="20"/>
          <w:szCs w:val="20"/>
          <w:highlight w:val="white"/>
        </w:rPr>
      </w:pPr>
    </w:p>
    <w:p w14:paraId="4B9591CB" w14:textId="6938C2CC" w:rsidR="006918A7" w:rsidDel="00116173" w:rsidRDefault="006918A7" w:rsidP="006918A7">
      <w:pPr>
        <w:widowControl w:val="0"/>
        <w:autoSpaceDE w:val="0"/>
        <w:autoSpaceDN w:val="0"/>
        <w:adjustRightInd w:val="0"/>
        <w:spacing w:after="0" w:line="240" w:lineRule="auto"/>
        <w:rPr>
          <w:del w:id="882" w:author="Michael Bell" w:date="2013-05-06T17:53:00Z"/>
          <w:rFonts w:ascii="Courier New" w:hAnsi="Courier New" w:cs="Courier New"/>
          <w:color w:val="008000"/>
          <w:sz w:val="20"/>
          <w:szCs w:val="20"/>
          <w:highlight w:val="white"/>
        </w:rPr>
      </w:pPr>
      <w:del w:id="883" w:author="Michael Bell" w:date="2013-05-06T17:53:00Z">
        <w:r w:rsidDel="00116173">
          <w:rPr>
            <w:rFonts w:ascii="Courier New" w:hAnsi="Courier New" w:cs="Courier New"/>
            <w:color w:val="008000"/>
            <w:sz w:val="20"/>
            <w:szCs w:val="20"/>
            <w:highlight w:val="white"/>
          </w:rPr>
          <w:delText>/*this function takes in the number for a sensor and reads the apropriate sensor set then outputs a boolean</w:delText>
        </w:r>
      </w:del>
    </w:p>
    <w:p w14:paraId="44070086" w14:textId="469E9817" w:rsidR="006918A7" w:rsidDel="00116173" w:rsidRDefault="006918A7" w:rsidP="006918A7">
      <w:pPr>
        <w:widowControl w:val="0"/>
        <w:autoSpaceDE w:val="0"/>
        <w:autoSpaceDN w:val="0"/>
        <w:adjustRightInd w:val="0"/>
        <w:spacing w:after="0" w:line="240" w:lineRule="auto"/>
        <w:rPr>
          <w:del w:id="884" w:author="Michael Bell" w:date="2013-05-06T17:53:00Z"/>
          <w:rFonts w:ascii="Courier New" w:hAnsi="Courier New" w:cs="Courier New"/>
          <w:color w:val="000000"/>
          <w:sz w:val="20"/>
          <w:szCs w:val="20"/>
          <w:highlight w:val="white"/>
        </w:rPr>
      </w:pPr>
      <w:del w:id="885" w:author="Michael Bell" w:date="2013-05-06T17:53:00Z">
        <w:r w:rsidDel="00116173">
          <w:rPr>
            <w:rFonts w:ascii="Courier New" w:hAnsi="Courier New" w:cs="Courier New"/>
            <w:color w:val="008000"/>
            <w:sz w:val="20"/>
            <w:szCs w:val="20"/>
            <w:highlight w:val="white"/>
          </w:rPr>
          <w:delText>to indicate weather or not the sensor is currently triggered*/</w:delText>
        </w:r>
      </w:del>
    </w:p>
    <w:p w14:paraId="5BABDE1C" w14:textId="4D3D8BB0" w:rsidR="006918A7" w:rsidDel="00116173" w:rsidRDefault="006918A7" w:rsidP="006918A7">
      <w:pPr>
        <w:widowControl w:val="0"/>
        <w:autoSpaceDE w:val="0"/>
        <w:autoSpaceDN w:val="0"/>
        <w:adjustRightInd w:val="0"/>
        <w:spacing w:after="0" w:line="240" w:lineRule="auto"/>
        <w:rPr>
          <w:del w:id="886" w:author="Michael Bell" w:date="2013-05-06T17:53:00Z"/>
          <w:rFonts w:ascii="Courier New" w:hAnsi="Courier New" w:cs="Courier New"/>
          <w:color w:val="000000"/>
          <w:sz w:val="20"/>
          <w:szCs w:val="20"/>
          <w:highlight w:val="white"/>
        </w:rPr>
      </w:pPr>
    </w:p>
    <w:p w14:paraId="6B74B24F" w14:textId="4D24B6E7" w:rsidR="006918A7" w:rsidDel="00116173" w:rsidRDefault="006918A7" w:rsidP="006918A7">
      <w:pPr>
        <w:widowControl w:val="0"/>
        <w:autoSpaceDE w:val="0"/>
        <w:autoSpaceDN w:val="0"/>
        <w:adjustRightInd w:val="0"/>
        <w:spacing w:after="0" w:line="240" w:lineRule="auto"/>
        <w:rPr>
          <w:del w:id="887" w:author="Michael Bell" w:date="2013-05-06T17:53:00Z"/>
          <w:rFonts w:ascii="Courier New" w:hAnsi="Courier New" w:cs="Courier New"/>
          <w:color w:val="000000"/>
          <w:sz w:val="20"/>
          <w:szCs w:val="20"/>
          <w:highlight w:val="white"/>
        </w:rPr>
      </w:pPr>
    </w:p>
    <w:p w14:paraId="76E96E3E" w14:textId="743D2BDA" w:rsidR="006918A7" w:rsidDel="00116173" w:rsidRDefault="006918A7" w:rsidP="006918A7">
      <w:pPr>
        <w:widowControl w:val="0"/>
        <w:autoSpaceDE w:val="0"/>
        <w:autoSpaceDN w:val="0"/>
        <w:adjustRightInd w:val="0"/>
        <w:spacing w:after="0" w:line="240" w:lineRule="auto"/>
        <w:rPr>
          <w:del w:id="888" w:author="Michael Bell" w:date="2013-05-06T17:53:00Z"/>
          <w:rFonts w:ascii="Courier New" w:hAnsi="Courier New" w:cs="Courier New"/>
          <w:color w:val="008000"/>
          <w:sz w:val="20"/>
          <w:szCs w:val="20"/>
          <w:highlight w:val="white"/>
        </w:rPr>
      </w:pPr>
      <w:del w:id="889" w:author="Michael Bell" w:date="2013-05-06T17:53:00Z">
        <w:r w:rsidDel="00116173">
          <w:rPr>
            <w:rFonts w:ascii="Courier New" w:hAnsi="Courier New" w:cs="Courier New"/>
            <w:color w:val="000000"/>
            <w:sz w:val="20"/>
            <w:szCs w:val="20"/>
            <w:highlight w:val="white"/>
          </w:rPr>
          <w:delText>boolean 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//no is the number of the sensor that we are reading</w:delText>
        </w:r>
      </w:del>
    </w:p>
    <w:p w14:paraId="74372FF0" w14:textId="437F00F1" w:rsidR="006918A7" w:rsidDel="00116173" w:rsidRDefault="006918A7" w:rsidP="006918A7">
      <w:pPr>
        <w:widowControl w:val="0"/>
        <w:autoSpaceDE w:val="0"/>
        <w:autoSpaceDN w:val="0"/>
        <w:adjustRightInd w:val="0"/>
        <w:spacing w:after="0" w:line="240" w:lineRule="auto"/>
        <w:rPr>
          <w:del w:id="890" w:author="Michael Bell" w:date="2013-05-06T17:53:00Z"/>
          <w:rFonts w:ascii="Courier New" w:hAnsi="Courier New" w:cs="Courier New"/>
          <w:color w:val="000000"/>
          <w:sz w:val="20"/>
          <w:szCs w:val="20"/>
          <w:highlight w:val="white"/>
        </w:rPr>
      </w:pPr>
      <w:del w:id="891" w:author="Michael Bell" w:date="2013-05-06T17:53:00Z">
        <w:r w:rsidDel="00116173">
          <w:rPr>
            <w:rFonts w:ascii="Courier New" w:hAnsi="Courier New" w:cs="Courier New"/>
            <w:b/>
            <w:bCs/>
            <w:color w:val="000080"/>
            <w:sz w:val="20"/>
            <w:szCs w:val="20"/>
            <w:highlight w:val="white"/>
          </w:rPr>
          <w:delText>{</w:delText>
        </w:r>
      </w:del>
    </w:p>
    <w:p w14:paraId="04370E4A" w14:textId="693FB68F" w:rsidR="006918A7" w:rsidDel="00116173" w:rsidRDefault="006918A7" w:rsidP="006918A7">
      <w:pPr>
        <w:widowControl w:val="0"/>
        <w:autoSpaceDE w:val="0"/>
        <w:autoSpaceDN w:val="0"/>
        <w:adjustRightInd w:val="0"/>
        <w:spacing w:after="0" w:line="240" w:lineRule="auto"/>
        <w:rPr>
          <w:del w:id="892" w:author="Michael Bell" w:date="2013-05-06T17:53:00Z"/>
          <w:rFonts w:ascii="Courier New" w:hAnsi="Courier New" w:cs="Courier New"/>
          <w:color w:val="008000"/>
          <w:sz w:val="20"/>
          <w:szCs w:val="20"/>
          <w:highlight w:val="white"/>
        </w:rPr>
      </w:pPr>
      <w:del w:id="89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is less than 6 then it belongs to the first set of sensors</w:delText>
        </w:r>
      </w:del>
    </w:p>
    <w:p w14:paraId="4F2BE959" w14:textId="6F82FC1D" w:rsidR="006918A7" w:rsidDel="00116173" w:rsidRDefault="006918A7" w:rsidP="006918A7">
      <w:pPr>
        <w:widowControl w:val="0"/>
        <w:autoSpaceDE w:val="0"/>
        <w:autoSpaceDN w:val="0"/>
        <w:adjustRightInd w:val="0"/>
        <w:spacing w:after="0" w:line="240" w:lineRule="auto"/>
        <w:rPr>
          <w:del w:id="894" w:author="Michael Bell" w:date="2013-05-06T17:53:00Z"/>
          <w:rFonts w:ascii="Courier New" w:hAnsi="Courier New" w:cs="Courier New"/>
          <w:color w:val="000000"/>
          <w:sz w:val="20"/>
          <w:szCs w:val="20"/>
          <w:highlight w:val="white"/>
        </w:rPr>
      </w:pPr>
      <w:del w:id="89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2A3EB93" w14:textId="69145F15" w:rsidR="006918A7" w:rsidDel="00116173" w:rsidRDefault="006918A7" w:rsidP="006918A7">
      <w:pPr>
        <w:widowControl w:val="0"/>
        <w:autoSpaceDE w:val="0"/>
        <w:autoSpaceDN w:val="0"/>
        <w:adjustRightInd w:val="0"/>
        <w:spacing w:after="0" w:line="240" w:lineRule="auto"/>
        <w:rPr>
          <w:del w:id="896" w:author="Michael Bell" w:date="2013-05-06T17:53:00Z"/>
          <w:rFonts w:ascii="Courier New" w:hAnsi="Courier New" w:cs="Courier New"/>
          <w:color w:val="008000"/>
          <w:sz w:val="20"/>
          <w:szCs w:val="20"/>
          <w:highlight w:val="white"/>
        </w:rPr>
      </w:pPr>
      <w:del w:id="8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pinLowSensors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9143FD" w14:textId="4D90A921" w:rsidR="006918A7" w:rsidDel="00116173" w:rsidRDefault="006918A7" w:rsidP="006918A7">
      <w:pPr>
        <w:widowControl w:val="0"/>
        <w:autoSpaceDE w:val="0"/>
        <w:autoSpaceDN w:val="0"/>
        <w:adjustRightInd w:val="0"/>
        <w:spacing w:after="0" w:line="240" w:lineRule="auto"/>
        <w:rPr>
          <w:del w:id="898" w:author="Michael Bell" w:date="2013-05-06T17:53:00Z"/>
          <w:rFonts w:ascii="Courier New" w:hAnsi="Courier New" w:cs="Courier New"/>
          <w:color w:val="000000"/>
          <w:sz w:val="20"/>
          <w:szCs w:val="20"/>
          <w:highlight w:val="white"/>
        </w:rPr>
      </w:pPr>
      <w:del w:id="899" w:author="Michael Bell" w:date="2013-05-06T17:53:00Z">
        <w:r w:rsidDel="00116173">
          <w:rPr>
            <w:rFonts w:ascii="Courier New" w:hAnsi="Courier New" w:cs="Courier New"/>
            <w:color w:val="000000"/>
            <w:sz w:val="20"/>
            <w:szCs w:val="20"/>
            <w:highlight w:val="white"/>
          </w:rPr>
          <w:delText xml:space="preserve">    </w:delText>
        </w:r>
      </w:del>
    </w:p>
    <w:p w14:paraId="70EA15BA" w14:textId="1B801D3A" w:rsidR="006918A7" w:rsidDel="00116173" w:rsidRDefault="006918A7" w:rsidP="006918A7">
      <w:pPr>
        <w:widowControl w:val="0"/>
        <w:autoSpaceDE w:val="0"/>
        <w:autoSpaceDN w:val="0"/>
        <w:adjustRightInd w:val="0"/>
        <w:spacing w:after="0" w:line="240" w:lineRule="auto"/>
        <w:rPr>
          <w:del w:id="900" w:author="Michael Bell" w:date="2013-05-06T17:53:00Z"/>
          <w:rFonts w:ascii="Courier New" w:hAnsi="Courier New" w:cs="Courier New"/>
          <w:color w:val="008000"/>
          <w:sz w:val="20"/>
          <w:szCs w:val="20"/>
          <w:highlight w:val="white"/>
        </w:rPr>
      </w:pPr>
      <w:del w:id="9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5F507216" w14:textId="64099BC2" w:rsidR="006918A7" w:rsidDel="00116173" w:rsidRDefault="006918A7" w:rsidP="006918A7">
      <w:pPr>
        <w:widowControl w:val="0"/>
        <w:autoSpaceDE w:val="0"/>
        <w:autoSpaceDN w:val="0"/>
        <w:adjustRightInd w:val="0"/>
        <w:spacing w:after="0" w:line="240" w:lineRule="auto"/>
        <w:rPr>
          <w:del w:id="902" w:author="Michael Bell" w:date="2013-05-06T17:53:00Z"/>
          <w:rFonts w:ascii="Courier New" w:hAnsi="Courier New" w:cs="Courier New"/>
          <w:color w:val="000000"/>
          <w:sz w:val="20"/>
          <w:szCs w:val="20"/>
          <w:highlight w:val="white"/>
        </w:rPr>
      </w:pPr>
      <w:del w:id="90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C359707" w14:textId="5FA95158" w:rsidR="006918A7" w:rsidDel="00116173" w:rsidRDefault="006918A7" w:rsidP="006918A7">
      <w:pPr>
        <w:widowControl w:val="0"/>
        <w:autoSpaceDE w:val="0"/>
        <w:autoSpaceDN w:val="0"/>
        <w:adjustRightInd w:val="0"/>
        <w:spacing w:after="0" w:line="240" w:lineRule="auto"/>
        <w:rPr>
          <w:del w:id="904" w:author="Michael Bell" w:date="2013-05-06T17:53:00Z"/>
          <w:rFonts w:ascii="Courier New" w:hAnsi="Courier New" w:cs="Courier New"/>
          <w:color w:val="000000"/>
          <w:sz w:val="20"/>
          <w:szCs w:val="20"/>
          <w:highlight w:val="white"/>
        </w:rPr>
      </w:pPr>
      <w:del w:id="905" w:author="Michael Bell" w:date="2013-05-06T17:53:00Z">
        <w:r w:rsidDel="00116173">
          <w:rPr>
            <w:rFonts w:ascii="Courier New" w:hAnsi="Courier New" w:cs="Courier New"/>
            <w:color w:val="000000"/>
            <w:sz w:val="20"/>
            <w:szCs w:val="20"/>
            <w:highlight w:val="white"/>
          </w:rPr>
          <w:delText xml:space="preserve">      </w:delText>
        </w:r>
      </w:del>
    </w:p>
    <w:p w14:paraId="1EEFA3A3" w14:textId="33A2EBD0" w:rsidR="006918A7" w:rsidDel="00116173" w:rsidRDefault="006918A7" w:rsidP="006918A7">
      <w:pPr>
        <w:widowControl w:val="0"/>
        <w:autoSpaceDE w:val="0"/>
        <w:autoSpaceDN w:val="0"/>
        <w:adjustRightInd w:val="0"/>
        <w:spacing w:after="0" w:line="240" w:lineRule="auto"/>
        <w:rPr>
          <w:del w:id="906" w:author="Michael Bell" w:date="2013-05-06T17:53:00Z"/>
          <w:rFonts w:ascii="Courier New" w:hAnsi="Courier New" w:cs="Courier New"/>
          <w:color w:val="008000"/>
          <w:sz w:val="20"/>
          <w:szCs w:val="20"/>
          <w:highlight w:val="white"/>
        </w:rPr>
      </w:pPr>
      <w:del w:id="90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//as this is the first set the number in the set and the overall number are the same</w:delText>
        </w:r>
      </w:del>
    </w:p>
    <w:p w14:paraId="6A65719D" w14:textId="2457B61A" w:rsidR="006918A7" w:rsidDel="00116173" w:rsidRDefault="006918A7" w:rsidP="006918A7">
      <w:pPr>
        <w:widowControl w:val="0"/>
        <w:autoSpaceDE w:val="0"/>
        <w:autoSpaceDN w:val="0"/>
        <w:adjustRightInd w:val="0"/>
        <w:spacing w:after="0" w:line="240" w:lineRule="auto"/>
        <w:rPr>
          <w:del w:id="908" w:author="Michael Bell" w:date="2013-05-06T17:53:00Z"/>
          <w:rFonts w:ascii="Courier New" w:hAnsi="Courier New" w:cs="Courier New"/>
          <w:color w:val="008000"/>
          <w:sz w:val="20"/>
          <w:szCs w:val="20"/>
          <w:highlight w:val="white"/>
        </w:rPr>
      </w:pPr>
      <w:del w:id="9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they match we return true</w:delText>
        </w:r>
      </w:del>
    </w:p>
    <w:p w14:paraId="50C4863A" w14:textId="53F1CB4D" w:rsidR="006918A7" w:rsidDel="00116173" w:rsidRDefault="006918A7" w:rsidP="006918A7">
      <w:pPr>
        <w:widowControl w:val="0"/>
        <w:autoSpaceDE w:val="0"/>
        <w:autoSpaceDN w:val="0"/>
        <w:adjustRightInd w:val="0"/>
        <w:spacing w:after="0" w:line="240" w:lineRule="auto"/>
        <w:rPr>
          <w:del w:id="910" w:author="Michael Bell" w:date="2013-05-06T17:53:00Z"/>
          <w:rFonts w:ascii="Courier New" w:hAnsi="Courier New" w:cs="Courier New"/>
          <w:color w:val="000000"/>
          <w:sz w:val="20"/>
          <w:szCs w:val="20"/>
          <w:highlight w:val="white"/>
        </w:rPr>
      </w:pPr>
      <w:del w:id="911" w:author="Michael Bell" w:date="2013-05-06T17:53:00Z">
        <w:r w:rsidDel="00116173">
          <w:rPr>
            <w:rFonts w:ascii="Courier New" w:hAnsi="Courier New" w:cs="Courier New"/>
            <w:color w:val="000000"/>
            <w:sz w:val="20"/>
            <w:szCs w:val="20"/>
            <w:highlight w:val="white"/>
          </w:rPr>
          <w:delText xml:space="preserve">      </w:delText>
        </w:r>
      </w:del>
    </w:p>
    <w:p w14:paraId="1E5E3205" w14:textId="26676570" w:rsidR="006918A7" w:rsidDel="00116173" w:rsidRDefault="006918A7" w:rsidP="006918A7">
      <w:pPr>
        <w:widowControl w:val="0"/>
        <w:autoSpaceDE w:val="0"/>
        <w:autoSpaceDN w:val="0"/>
        <w:adjustRightInd w:val="0"/>
        <w:spacing w:after="0" w:line="240" w:lineRule="auto"/>
        <w:rPr>
          <w:del w:id="912" w:author="Michael Bell" w:date="2013-05-06T17:53:00Z"/>
          <w:rFonts w:ascii="Courier New" w:hAnsi="Courier New" w:cs="Courier New"/>
          <w:color w:val="000000"/>
          <w:sz w:val="20"/>
          <w:szCs w:val="20"/>
          <w:highlight w:val="white"/>
        </w:rPr>
      </w:pPr>
      <w:del w:id="91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EB1A037" w14:textId="25E90A49" w:rsidR="006918A7" w:rsidDel="00116173" w:rsidRDefault="006918A7" w:rsidP="006918A7">
      <w:pPr>
        <w:widowControl w:val="0"/>
        <w:autoSpaceDE w:val="0"/>
        <w:autoSpaceDN w:val="0"/>
        <w:adjustRightInd w:val="0"/>
        <w:spacing w:after="0" w:line="240" w:lineRule="auto"/>
        <w:rPr>
          <w:del w:id="914" w:author="Michael Bell" w:date="2013-05-06T17:53:00Z"/>
          <w:rFonts w:ascii="Courier New" w:hAnsi="Courier New" w:cs="Courier New"/>
          <w:color w:val="008000"/>
          <w:sz w:val="20"/>
          <w:szCs w:val="20"/>
          <w:highlight w:val="white"/>
        </w:rPr>
      </w:pPr>
      <w:del w:id="9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1F5C32E0" w14:textId="783C5461" w:rsidR="006918A7" w:rsidDel="00116173" w:rsidRDefault="006918A7" w:rsidP="006918A7">
      <w:pPr>
        <w:widowControl w:val="0"/>
        <w:autoSpaceDE w:val="0"/>
        <w:autoSpaceDN w:val="0"/>
        <w:adjustRightInd w:val="0"/>
        <w:spacing w:after="0" w:line="240" w:lineRule="auto"/>
        <w:rPr>
          <w:del w:id="916" w:author="Michael Bell" w:date="2013-05-06T17:53:00Z"/>
          <w:rFonts w:ascii="Courier New" w:hAnsi="Courier New" w:cs="Courier New"/>
          <w:color w:val="000000"/>
          <w:sz w:val="20"/>
          <w:szCs w:val="20"/>
          <w:highlight w:val="white"/>
        </w:rPr>
      </w:pPr>
      <w:del w:id="917" w:author="Michael Bell" w:date="2013-05-06T17:53:00Z">
        <w:r w:rsidDel="00116173">
          <w:rPr>
            <w:rFonts w:ascii="Courier New" w:hAnsi="Courier New" w:cs="Courier New"/>
            <w:color w:val="000000"/>
            <w:sz w:val="20"/>
            <w:szCs w:val="20"/>
            <w:highlight w:val="white"/>
          </w:rPr>
          <w:delText xml:space="preserve">    </w:delText>
        </w:r>
      </w:del>
    </w:p>
    <w:p w14:paraId="2F188D7F" w14:textId="6478B840" w:rsidR="006918A7" w:rsidDel="00116173" w:rsidRDefault="006918A7" w:rsidP="006918A7">
      <w:pPr>
        <w:widowControl w:val="0"/>
        <w:autoSpaceDE w:val="0"/>
        <w:autoSpaceDN w:val="0"/>
        <w:adjustRightInd w:val="0"/>
        <w:spacing w:after="0" w:line="240" w:lineRule="auto"/>
        <w:rPr>
          <w:del w:id="918" w:author="Michael Bell" w:date="2013-05-06T17:53:00Z"/>
          <w:rFonts w:ascii="Courier New" w:hAnsi="Courier New" w:cs="Courier New"/>
          <w:color w:val="000000"/>
          <w:sz w:val="20"/>
          <w:szCs w:val="20"/>
          <w:highlight w:val="white"/>
        </w:rPr>
      </w:pPr>
      <w:del w:id="9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BF91DF9" w14:textId="06416784" w:rsidR="006918A7" w:rsidDel="00116173" w:rsidRDefault="006918A7" w:rsidP="006918A7">
      <w:pPr>
        <w:widowControl w:val="0"/>
        <w:autoSpaceDE w:val="0"/>
        <w:autoSpaceDN w:val="0"/>
        <w:adjustRightInd w:val="0"/>
        <w:spacing w:after="0" w:line="240" w:lineRule="auto"/>
        <w:rPr>
          <w:del w:id="920" w:author="Michael Bell" w:date="2013-05-06T17:53:00Z"/>
          <w:rFonts w:ascii="Courier New" w:hAnsi="Courier New" w:cs="Courier New"/>
          <w:color w:val="000000"/>
          <w:sz w:val="20"/>
          <w:szCs w:val="20"/>
          <w:highlight w:val="white"/>
        </w:rPr>
      </w:pPr>
      <w:del w:id="921" w:author="Michael Bell" w:date="2013-05-06T17:53:00Z">
        <w:r w:rsidDel="00116173">
          <w:rPr>
            <w:rFonts w:ascii="Courier New" w:hAnsi="Courier New" w:cs="Courier New"/>
            <w:color w:val="000000"/>
            <w:sz w:val="20"/>
            <w:szCs w:val="20"/>
            <w:highlight w:val="white"/>
          </w:rPr>
          <w:delText xml:space="preserve">  </w:delText>
        </w:r>
      </w:del>
    </w:p>
    <w:p w14:paraId="7EFFB551" w14:textId="57730494" w:rsidR="006918A7" w:rsidDel="00116173" w:rsidRDefault="006918A7" w:rsidP="006918A7">
      <w:pPr>
        <w:widowControl w:val="0"/>
        <w:autoSpaceDE w:val="0"/>
        <w:autoSpaceDN w:val="0"/>
        <w:adjustRightInd w:val="0"/>
        <w:spacing w:after="0" w:line="240" w:lineRule="auto"/>
        <w:rPr>
          <w:del w:id="922" w:author="Michael Bell" w:date="2013-05-06T17:53:00Z"/>
          <w:rFonts w:ascii="Courier New" w:hAnsi="Courier New" w:cs="Courier New"/>
          <w:color w:val="008000"/>
          <w:sz w:val="20"/>
          <w:szCs w:val="20"/>
          <w:highlight w:val="white"/>
        </w:rPr>
      </w:pPr>
      <w:del w:id="92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does not belong to the first set and is less than 11 then it belongs to the second set</w:delText>
        </w:r>
      </w:del>
    </w:p>
    <w:p w14:paraId="32DBD8CA" w14:textId="5A027F49" w:rsidR="006918A7" w:rsidDel="00116173" w:rsidRDefault="006918A7" w:rsidP="006918A7">
      <w:pPr>
        <w:widowControl w:val="0"/>
        <w:autoSpaceDE w:val="0"/>
        <w:autoSpaceDN w:val="0"/>
        <w:adjustRightInd w:val="0"/>
        <w:spacing w:after="0" w:line="240" w:lineRule="auto"/>
        <w:rPr>
          <w:del w:id="924" w:author="Michael Bell" w:date="2013-05-06T17:53:00Z"/>
          <w:rFonts w:ascii="Courier New" w:hAnsi="Courier New" w:cs="Courier New"/>
          <w:color w:val="000000"/>
          <w:sz w:val="20"/>
          <w:szCs w:val="20"/>
          <w:highlight w:val="white"/>
        </w:rPr>
      </w:pPr>
      <w:del w:id="92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189AAB" w14:textId="43D472A6" w:rsidR="006918A7" w:rsidDel="00116173" w:rsidRDefault="006918A7" w:rsidP="006918A7">
      <w:pPr>
        <w:widowControl w:val="0"/>
        <w:autoSpaceDE w:val="0"/>
        <w:autoSpaceDN w:val="0"/>
        <w:adjustRightInd w:val="0"/>
        <w:spacing w:after="0" w:line="240" w:lineRule="auto"/>
        <w:rPr>
          <w:del w:id="926" w:author="Michael Bell" w:date="2013-05-06T17:53:00Z"/>
          <w:rFonts w:ascii="Courier New" w:hAnsi="Courier New" w:cs="Courier New"/>
          <w:color w:val="008000"/>
          <w:sz w:val="20"/>
          <w:szCs w:val="20"/>
          <w:highlight w:val="white"/>
        </w:rPr>
      </w:pPr>
      <w:del w:id="92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pinHighSensors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F2716E" w14:textId="483F28CA" w:rsidR="006918A7" w:rsidDel="00116173" w:rsidRDefault="006918A7" w:rsidP="006918A7">
      <w:pPr>
        <w:widowControl w:val="0"/>
        <w:autoSpaceDE w:val="0"/>
        <w:autoSpaceDN w:val="0"/>
        <w:adjustRightInd w:val="0"/>
        <w:spacing w:after="0" w:line="240" w:lineRule="auto"/>
        <w:rPr>
          <w:del w:id="928" w:author="Michael Bell" w:date="2013-05-06T17:53:00Z"/>
          <w:rFonts w:ascii="Courier New" w:hAnsi="Courier New" w:cs="Courier New"/>
          <w:color w:val="000000"/>
          <w:sz w:val="20"/>
          <w:szCs w:val="20"/>
          <w:highlight w:val="white"/>
        </w:rPr>
      </w:pPr>
      <w:del w:id="929" w:author="Michael Bell" w:date="2013-05-06T17:53:00Z">
        <w:r w:rsidDel="00116173">
          <w:rPr>
            <w:rFonts w:ascii="Courier New" w:hAnsi="Courier New" w:cs="Courier New"/>
            <w:color w:val="000000"/>
            <w:sz w:val="20"/>
            <w:szCs w:val="20"/>
            <w:highlight w:val="white"/>
          </w:rPr>
          <w:delText xml:space="preserve">    </w:delText>
        </w:r>
      </w:del>
    </w:p>
    <w:p w14:paraId="00F6649A" w14:textId="5542AB43" w:rsidR="006918A7" w:rsidDel="00116173" w:rsidRDefault="006918A7" w:rsidP="006918A7">
      <w:pPr>
        <w:widowControl w:val="0"/>
        <w:autoSpaceDE w:val="0"/>
        <w:autoSpaceDN w:val="0"/>
        <w:adjustRightInd w:val="0"/>
        <w:spacing w:after="0" w:line="240" w:lineRule="auto"/>
        <w:rPr>
          <w:del w:id="930" w:author="Michael Bell" w:date="2013-05-06T17:53:00Z"/>
          <w:rFonts w:ascii="Courier New" w:hAnsi="Courier New" w:cs="Courier New"/>
          <w:color w:val="008000"/>
          <w:sz w:val="20"/>
          <w:szCs w:val="20"/>
          <w:highlight w:val="white"/>
        </w:rPr>
      </w:pPr>
      <w:del w:id="93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077E210B" w14:textId="4BCDB3ED" w:rsidR="006918A7" w:rsidDel="00116173" w:rsidRDefault="006918A7" w:rsidP="006918A7">
      <w:pPr>
        <w:widowControl w:val="0"/>
        <w:autoSpaceDE w:val="0"/>
        <w:autoSpaceDN w:val="0"/>
        <w:adjustRightInd w:val="0"/>
        <w:spacing w:after="0" w:line="240" w:lineRule="auto"/>
        <w:rPr>
          <w:del w:id="932" w:author="Michael Bell" w:date="2013-05-06T17:53:00Z"/>
          <w:rFonts w:ascii="Courier New" w:hAnsi="Courier New" w:cs="Courier New"/>
          <w:color w:val="000000"/>
          <w:sz w:val="20"/>
          <w:szCs w:val="20"/>
          <w:highlight w:val="white"/>
        </w:rPr>
      </w:pPr>
      <w:del w:id="93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0CC66636" w14:textId="2D7C59EC" w:rsidR="006918A7" w:rsidDel="00116173" w:rsidRDefault="006918A7" w:rsidP="006918A7">
      <w:pPr>
        <w:widowControl w:val="0"/>
        <w:autoSpaceDE w:val="0"/>
        <w:autoSpaceDN w:val="0"/>
        <w:adjustRightInd w:val="0"/>
        <w:spacing w:after="0" w:line="240" w:lineRule="auto"/>
        <w:rPr>
          <w:del w:id="934" w:author="Michael Bell" w:date="2013-05-06T17:53:00Z"/>
          <w:rFonts w:ascii="Courier New" w:hAnsi="Courier New" w:cs="Courier New"/>
          <w:color w:val="000000"/>
          <w:sz w:val="20"/>
          <w:szCs w:val="20"/>
          <w:highlight w:val="white"/>
        </w:rPr>
      </w:pPr>
      <w:del w:id="935" w:author="Michael Bell" w:date="2013-05-06T17:53:00Z">
        <w:r w:rsidDel="00116173">
          <w:rPr>
            <w:rFonts w:ascii="Courier New" w:hAnsi="Courier New" w:cs="Courier New"/>
            <w:color w:val="000000"/>
            <w:sz w:val="20"/>
            <w:szCs w:val="20"/>
            <w:highlight w:val="white"/>
          </w:rPr>
          <w:delText xml:space="preserve">      </w:delText>
        </w:r>
      </w:del>
    </w:p>
    <w:p w14:paraId="324BE1F9" w14:textId="084008FF" w:rsidR="006918A7" w:rsidDel="00116173" w:rsidRDefault="006918A7" w:rsidP="006918A7">
      <w:pPr>
        <w:widowControl w:val="0"/>
        <w:autoSpaceDE w:val="0"/>
        <w:autoSpaceDN w:val="0"/>
        <w:adjustRightInd w:val="0"/>
        <w:spacing w:after="0" w:line="240" w:lineRule="auto"/>
        <w:rPr>
          <w:del w:id="936" w:author="Michael Bell" w:date="2013-05-06T17:53:00Z"/>
          <w:rFonts w:ascii="Courier New" w:hAnsi="Courier New" w:cs="Courier New"/>
          <w:color w:val="008000"/>
          <w:sz w:val="20"/>
          <w:szCs w:val="20"/>
          <w:highlight w:val="white"/>
        </w:rPr>
      </w:pPr>
      <w:del w:id="93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the second set the sensor number is equal to no - 5</w:delText>
        </w:r>
      </w:del>
    </w:p>
    <w:p w14:paraId="2428E011" w14:textId="62C659AC" w:rsidR="006918A7" w:rsidDel="00116173" w:rsidRDefault="006918A7" w:rsidP="006918A7">
      <w:pPr>
        <w:widowControl w:val="0"/>
        <w:autoSpaceDE w:val="0"/>
        <w:autoSpaceDN w:val="0"/>
        <w:adjustRightInd w:val="0"/>
        <w:spacing w:after="0" w:line="240" w:lineRule="auto"/>
        <w:rPr>
          <w:del w:id="938" w:author="Michael Bell" w:date="2013-05-06T17:53:00Z"/>
          <w:rFonts w:ascii="Courier New" w:hAnsi="Courier New" w:cs="Courier New"/>
          <w:color w:val="008000"/>
          <w:sz w:val="20"/>
          <w:szCs w:val="20"/>
          <w:highlight w:val="white"/>
        </w:rPr>
      </w:pPr>
      <w:del w:id="93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it maches then we return true</w:delText>
        </w:r>
      </w:del>
    </w:p>
    <w:p w14:paraId="4F28BCC3" w14:textId="6E6AFCBD" w:rsidR="006918A7" w:rsidDel="00116173" w:rsidRDefault="006918A7" w:rsidP="006918A7">
      <w:pPr>
        <w:widowControl w:val="0"/>
        <w:autoSpaceDE w:val="0"/>
        <w:autoSpaceDN w:val="0"/>
        <w:adjustRightInd w:val="0"/>
        <w:spacing w:after="0" w:line="240" w:lineRule="auto"/>
        <w:rPr>
          <w:del w:id="940" w:author="Michael Bell" w:date="2013-05-06T17:53:00Z"/>
          <w:rFonts w:ascii="Courier New" w:hAnsi="Courier New" w:cs="Courier New"/>
          <w:color w:val="000000"/>
          <w:sz w:val="20"/>
          <w:szCs w:val="20"/>
          <w:highlight w:val="white"/>
        </w:rPr>
      </w:pPr>
      <w:del w:id="941" w:author="Michael Bell" w:date="2013-05-06T17:53:00Z">
        <w:r w:rsidDel="00116173">
          <w:rPr>
            <w:rFonts w:ascii="Courier New" w:hAnsi="Courier New" w:cs="Courier New"/>
            <w:color w:val="000000"/>
            <w:sz w:val="20"/>
            <w:szCs w:val="20"/>
            <w:highlight w:val="white"/>
          </w:rPr>
          <w:delText xml:space="preserve">      </w:delText>
        </w:r>
      </w:del>
    </w:p>
    <w:p w14:paraId="68DE5918" w14:textId="6BDBC22A" w:rsidR="006918A7" w:rsidDel="00116173" w:rsidRDefault="006918A7" w:rsidP="006918A7">
      <w:pPr>
        <w:widowControl w:val="0"/>
        <w:autoSpaceDE w:val="0"/>
        <w:autoSpaceDN w:val="0"/>
        <w:adjustRightInd w:val="0"/>
        <w:spacing w:after="0" w:line="240" w:lineRule="auto"/>
        <w:rPr>
          <w:del w:id="942" w:author="Michael Bell" w:date="2013-05-06T17:53:00Z"/>
          <w:rFonts w:ascii="Courier New" w:hAnsi="Courier New" w:cs="Courier New"/>
          <w:color w:val="000000"/>
          <w:sz w:val="20"/>
          <w:szCs w:val="20"/>
          <w:highlight w:val="white"/>
        </w:rPr>
      </w:pPr>
      <w:del w:id="94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350CE48E" w14:textId="2A0FD158" w:rsidR="006918A7" w:rsidDel="00116173" w:rsidRDefault="006918A7" w:rsidP="006918A7">
      <w:pPr>
        <w:widowControl w:val="0"/>
        <w:autoSpaceDE w:val="0"/>
        <w:autoSpaceDN w:val="0"/>
        <w:adjustRightInd w:val="0"/>
        <w:spacing w:after="0" w:line="240" w:lineRule="auto"/>
        <w:rPr>
          <w:del w:id="944" w:author="Michael Bell" w:date="2013-05-06T17:53:00Z"/>
          <w:rFonts w:ascii="Courier New" w:hAnsi="Courier New" w:cs="Courier New"/>
          <w:color w:val="008000"/>
          <w:sz w:val="20"/>
          <w:szCs w:val="20"/>
          <w:highlight w:val="white"/>
        </w:rPr>
      </w:pPr>
      <w:del w:id="94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4AA8F892" w14:textId="31B63099" w:rsidR="006918A7" w:rsidDel="00116173" w:rsidRDefault="006918A7" w:rsidP="006918A7">
      <w:pPr>
        <w:widowControl w:val="0"/>
        <w:autoSpaceDE w:val="0"/>
        <w:autoSpaceDN w:val="0"/>
        <w:adjustRightInd w:val="0"/>
        <w:spacing w:after="0" w:line="240" w:lineRule="auto"/>
        <w:rPr>
          <w:del w:id="946" w:author="Michael Bell" w:date="2013-05-06T17:53:00Z"/>
          <w:rFonts w:ascii="Courier New" w:hAnsi="Courier New" w:cs="Courier New"/>
          <w:color w:val="000000"/>
          <w:sz w:val="20"/>
          <w:szCs w:val="20"/>
          <w:highlight w:val="white"/>
        </w:rPr>
      </w:pPr>
      <w:del w:id="94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54E2D6" w14:textId="1E840E88" w:rsidR="006918A7" w:rsidDel="00116173" w:rsidRDefault="006918A7" w:rsidP="006918A7">
      <w:pPr>
        <w:widowControl w:val="0"/>
        <w:autoSpaceDE w:val="0"/>
        <w:autoSpaceDN w:val="0"/>
        <w:adjustRightInd w:val="0"/>
        <w:spacing w:after="0" w:line="240" w:lineRule="auto"/>
        <w:rPr>
          <w:del w:id="948" w:author="Michael Bell" w:date="2013-05-06T17:53:00Z"/>
          <w:rFonts w:ascii="Courier New" w:hAnsi="Courier New" w:cs="Courier New"/>
          <w:color w:val="000000"/>
          <w:sz w:val="20"/>
          <w:szCs w:val="20"/>
          <w:highlight w:val="white"/>
        </w:rPr>
      </w:pPr>
      <w:del w:id="949" w:author="Michael Bell" w:date="2013-05-06T17:53:00Z">
        <w:r w:rsidDel="00116173">
          <w:rPr>
            <w:rFonts w:ascii="Courier New" w:hAnsi="Courier New" w:cs="Courier New"/>
            <w:b/>
            <w:bCs/>
            <w:color w:val="000080"/>
            <w:sz w:val="20"/>
            <w:szCs w:val="20"/>
            <w:highlight w:val="white"/>
          </w:rPr>
          <w:delText>}</w:delText>
        </w:r>
      </w:del>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187C9C2D" w14:textId="77777777" w:rsidR="003A2FEE" w:rsidRDefault="003A2FEE" w:rsidP="003A2FEE">
      <w:pPr>
        <w:autoSpaceDE w:val="0"/>
        <w:autoSpaceDN w:val="0"/>
        <w:adjustRightInd w:val="0"/>
        <w:spacing w:after="0" w:line="240" w:lineRule="auto"/>
        <w:rPr>
          <w:ins w:id="950" w:author="Michael Bell" w:date="2013-05-06T18:03:00Z"/>
          <w:rFonts w:ascii="Courier New" w:hAnsi="Courier New" w:cs="Courier New"/>
          <w:color w:val="008000"/>
          <w:sz w:val="20"/>
          <w:szCs w:val="20"/>
          <w:highlight w:val="white"/>
        </w:rPr>
      </w:pPr>
      <w:ins w:id="951" w:author="Michael Bell" w:date="2013-05-06T18:03:00Z">
        <w:r>
          <w:rPr>
            <w:rFonts w:ascii="Courier New" w:hAnsi="Courier New" w:cs="Courier New"/>
            <w:color w:val="008000"/>
            <w:sz w:val="20"/>
            <w:szCs w:val="20"/>
            <w:highlight w:val="white"/>
          </w:rPr>
          <w:t>/*</w:t>
        </w:r>
      </w:ins>
    </w:p>
    <w:p w14:paraId="7F802C95" w14:textId="77777777" w:rsidR="003A2FEE" w:rsidRDefault="003A2FEE" w:rsidP="003A2FEE">
      <w:pPr>
        <w:autoSpaceDE w:val="0"/>
        <w:autoSpaceDN w:val="0"/>
        <w:adjustRightInd w:val="0"/>
        <w:spacing w:after="0" w:line="240" w:lineRule="auto"/>
        <w:rPr>
          <w:ins w:id="952" w:author="Michael Bell" w:date="2013-05-06T18:03:00Z"/>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ins w:id="953" w:author="Michael Bell" w:date="2013-05-06T18:03:00Z"/>
          <w:rFonts w:ascii="Courier New" w:hAnsi="Courier New" w:cs="Courier New"/>
          <w:color w:val="008000"/>
          <w:sz w:val="20"/>
          <w:szCs w:val="20"/>
          <w:highlight w:val="white"/>
        </w:rPr>
      </w:pPr>
      <w:ins w:id="954" w:author="Michael Bell" w:date="2013-05-06T18:03:00Z">
        <w:r>
          <w:rPr>
            <w:rFonts w:ascii="Courier New" w:hAnsi="Courier New" w:cs="Courier New"/>
            <w:color w:val="008000"/>
            <w:sz w:val="20"/>
            <w:szCs w:val="20"/>
            <w:highlight w:val="white"/>
          </w:rPr>
          <w:t xml:space="preserve"> BELTRAK</w:t>
        </w:r>
      </w:ins>
    </w:p>
    <w:p w14:paraId="430D3B14" w14:textId="77777777" w:rsidR="003A2FEE" w:rsidRDefault="003A2FEE" w:rsidP="003A2FEE">
      <w:pPr>
        <w:autoSpaceDE w:val="0"/>
        <w:autoSpaceDN w:val="0"/>
        <w:adjustRightInd w:val="0"/>
        <w:spacing w:after="0" w:line="240" w:lineRule="auto"/>
        <w:rPr>
          <w:ins w:id="955" w:author="Michael Bell" w:date="2013-05-06T18:03:00Z"/>
          <w:rFonts w:ascii="Courier New" w:hAnsi="Courier New" w:cs="Courier New"/>
          <w:color w:val="008000"/>
          <w:sz w:val="20"/>
          <w:szCs w:val="20"/>
          <w:highlight w:val="white"/>
        </w:rPr>
      </w:pPr>
      <w:ins w:id="956" w:author="Michael Bell" w:date="2013-05-06T18:03:00Z">
        <w:r>
          <w:rPr>
            <w:rFonts w:ascii="Courier New" w:hAnsi="Courier New" w:cs="Courier New"/>
            <w:color w:val="008000"/>
            <w:sz w:val="20"/>
            <w:szCs w:val="20"/>
            <w:highlight w:val="white"/>
          </w:rPr>
          <w:t xml:space="preserve"> </w:t>
        </w:r>
      </w:ins>
    </w:p>
    <w:p w14:paraId="6DA0409C" w14:textId="77777777" w:rsidR="003A2FEE" w:rsidRDefault="003A2FEE" w:rsidP="003A2FEE">
      <w:pPr>
        <w:autoSpaceDE w:val="0"/>
        <w:autoSpaceDN w:val="0"/>
        <w:adjustRightInd w:val="0"/>
        <w:spacing w:after="0" w:line="240" w:lineRule="auto"/>
        <w:rPr>
          <w:ins w:id="957" w:author="Michael Bell" w:date="2013-05-06T18:03:00Z"/>
          <w:rFonts w:ascii="Courier New" w:hAnsi="Courier New" w:cs="Courier New"/>
          <w:color w:val="008000"/>
          <w:sz w:val="20"/>
          <w:szCs w:val="20"/>
          <w:highlight w:val="white"/>
        </w:rPr>
      </w:pPr>
      <w:ins w:id="958" w:author="Michael Bell" w:date="2013-05-06T18:03:00Z">
        <w:r>
          <w:rPr>
            <w:rFonts w:ascii="Courier New" w:hAnsi="Courier New" w:cs="Courier New"/>
            <w:color w:val="008000"/>
            <w:sz w:val="20"/>
            <w:szCs w:val="20"/>
            <w:highlight w:val="white"/>
          </w:rPr>
          <w:t xml:space="preserve"> V1.0</w:t>
        </w:r>
      </w:ins>
    </w:p>
    <w:p w14:paraId="37DB926A" w14:textId="77777777" w:rsidR="003A2FEE" w:rsidRDefault="003A2FEE" w:rsidP="003A2FEE">
      <w:pPr>
        <w:autoSpaceDE w:val="0"/>
        <w:autoSpaceDN w:val="0"/>
        <w:adjustRightInd w:val="0"/>
        <w:spacing w:after="0" w:line="240" w:lineRule="auto"/>
        <w:rPr>
          <w:ins w:id="959" w:author="Michael Bell" w:date="2013-05-06T18:03:00Z"/>
          <w:rFonts w:ascii="Courier New" w:hAnsi="Courier New" w:cs="Courier New"/>
          <w:color w:val="008000"/>
          <w:sz w:val="20"/>
          <w:szCs w:val="20"/>
          <w:highlight w:val="white"/>
        </w:rPr>
      </w:pPr>
      <w:ins w:id="960" w:author="Michael Bell" w:date="2013-05-06T18:03:00Z">
        <w:r>
          <w:rPr>
            <w:rFonts w:ascii="Courier New" w:hAnsi="Courier New" w:cs="Courier New"/>
            <w:color w:val="008000"/>
            <w:sz w:val="20"/>
            <w:szCs w:val="20"/>
            <w:highlight w:val="white"/>
          </w:rPr>
          <w:t xml:space="preserve"> </w:t>
        </w:r>
      </w:ins>
    </w:p>
    <w:p w14:paraId="7D8CBC27" w14:textId="77777777" w:rsidR="003A2FEE" w:rsidRDefault="003A2FEE" w:rsidP="003A2FEE">
      <w:pPr>
        <w:autoSpaceDE w:val="0"/>
        <w:autoSpaceDN w:val="0"/>
        <w:adjustRightInd w:val="0"/>
        <w:spacing w:after="0" w:line="240" w:lineRule="auto"/>
        <w:rPr>
          <w:ins w:id="961" w:author="Michael Bell" w:date="2013-05-06T18:03:00Z"/>
          <w:rFonts w:ascii="Courier New" w:hAnsi="Courier New" w:cs="Courier New"/>
          <w:color w:val="008000"/>
          <w:sz w:val="20"/>
          <w:szCs w:val="20"/>
          <w:highlight w:val="white"/>
        </w:rPr>
      </w:pPr>
      <w:ins w:id="962" w:author="Michael Bell" w:date="2013-05-06T18:03:00Z">
        <w:r>
          <w:rPr>
            <w:rFonts w:ascii="Courier New" w:hAnsi="Courier New" w:cs="Courier New"/>
            <w:color w:val="008000"/>
            <w:sz w:val="20"/>
            <w:szCs w:val="20"/>
            <w:highlight w:val="white"/>
          </w:rPr>
          <w:t xml:space="preserve"> Hornby trainset automation</w:t>
        </w:r>
      </w:ins>
    </w:p>
    <w:p w14:paraId="1B1B2798" w14:textId="77777777" w:rsidR="003A2FEE" w:rsidRDefault="003A2FEE" w:rsidP="003A2FEE">
      <w:pPr>
        <w:autoSpaceDE w:val="0"/>
        <w:autoSpaceDN w:val="0"/>
        <w:adjustRightInd w:val="0"/>
        <w:spacing w:after="0" w:line="240" w:lineRule="auto"/>
        <w:rPr>
          <w:ins w:id="963" w:author="Michael Bell" w:date="2013-05-06T18:03:00Z"/>
          <w:rFonts w:ascii="Courier New" w:hAnsi="Courier New" w:cs="Courier New"/>
          <w:color w:val="008000"/>
          <w:sz w:val="20"/>
          <w:szCs w:val="20"/>
          <w:highlight w:val="white"/>
        </w:rPr>
      </w:pPr>
      <w:ins w:id="964" w:author="Michael Bell" w:date="2013-05-06T18:03:00Z">
        <w:r>
          <w:rPr>
            <w:rFonts w:ascii="Courier New" w:hAnsi="Courier New" w:cs="Courier New"/>
            <w:color w:val="008000"/>
            <w:sz w:val="20"/>
            <w:szCs w:val="20"/>
            <w:highlight w:val="white"/>
          </w:rPr>
          <w:t xml:space="preserve"> </w:t>
        </w:r>
      </w:ins>
    </w:p>
    <w:p w14:paraId="7BCABCC5" w14:textId="77777777" w:rsidR="003A2FEE" w:rsidRDefault="003A2FEE" w:rsidP="003A2FEE">
      <w:pPr>
        <w:autoSpaceDE w:val="0"/>
        <w:autoSpaceDN w:val="0"/>
        <w:adjustRightInd w:val="0"/>
        <w:spacing w:after="0" w:line="240" w:lineRule="auto"/>
        <w:rPr>
          <w:ins w:id="965" w:author="Michael Bell" w:date="2013-05-06T18:03:00Z"/>
          <w:rFonts w:ascii="Courier New" w:hAnsi="Courier New" w:cs="Courier New"/>
          <w:color w:val="008000"/>
          <w:sz w:val="20"/>
          <w:szCs w:val="20"/>
          <w:highlight w:val="white"/>
        </w:rPr>
      </w:pPr>
      <w:ins w:id="966" w:author="Michael Bell" w:date="2013-05-06T18:03:00Z">
        <w:r>
          <w:rPr>
            <w:rFonts w:ascii="Courier New" w:hAnsi="Courier New" w:cs="Courier New"/>
            <w:color w:val="008000"/>
            <w:sz w:val="20"/>
            <w:szCs w:val="20"/>
            <w:highlight w:val="white"/>
          </w:rPr>
          <w:t xml:space="preserve"> By Michael Bell</w:t>
        </w:r>
      </w:ins>
    </w:p>
    <w:p w14:paraId="2BB8C781" w14:textId="77777777" w:rsidR="003A2FEE" w:rsidRDefault="003A2FEE" w:rsidP="003A2FEE">
      <w:pPr>
        <w:autoSpaceDE w:val="0"/>
        <w:autoSpaceDN w:val="0"/>
        <w:adjustRightInd w:val="0"/>
        <w:spacing w:after="0" w:line="240" w:lineRule="auto"/>
        <w:rPr>
          <w:ins w:id="967" w:author="Michael Bell" w:date="2013-05-06T18:03:00Z"/>
          <w:rFonts w:ascii="Courier New" w:hAnsi="Courier New" w:cs="Courier New"/>
          <w:color w:val="008000"/>
          <w:sz w:val="20"/>
          <w:szCs w:val="20"/>
          <w:highlight w:val="white"/>
        </w:rPr>
      </w:pPr>
      <w:ins w:id="968" w:author="Michael Bell" w:date="2013-05-06T18:03:00Z">
        <w:r>
          <w:rPr>
            <w:rFonts w:ascii="Courier New" w:hAnsi="Courier New" w:cs="Courier New"/>
            <w:color w:val="008000"/>
            <w:sz w:val="20"/>
            <w:szCs w:val="20"/>
            <w:highlight w:val="white"/>
          </w:rPr>
          <w:t xml:space="preserve"> </w:t>
        </w:r>
      </w:ins>
    </w:p>
    <w:p w14:paraId="6ACA761A" w14:textId="77777777" w:rsidR="003A2FEE" w:rsidRDefault="003A2FEE" w:rsidP="003A2FEE">
      <w:pPr>
        <w:autoSpaceDE w:val="0"/>
        <w:autoSpaceDN w:val="0"/>
        <w:adjustRightInd w:val="0"/>
        <w:spacing w:after="0" w:line="240" w:lineRule="auto"/>
        <w:rPr>
          <w:ins w:id="969" w:author="Michael Bell" w:date="2013-05-06T18:03:00Z"/>
          <w:rFonts w:ascii="Courier New" w:hAnsi="Courier New" w:cs="Courier New"/>
          <w:color w:val="008000"/>
          <w:sz w:val="20"/>
          <w:szCs w:val="20"/>
          <w:highlight w:val="white"/>
        </w:rPr>
      </w:pPr>
      <w:ins w:id="970" w:author="Michael Bell" w:date="2013-05-06T18:03:00Z">
        <w:r>
          <w:rPr>
            <w:rFonts w:ascii="Courier New" w:hAnsi="Courier New" w:cs="Courier New"/>
            <w:color w:val="008000"/>
            <w:sz w:val="20"/>
            <w:szCs w:val="20"/>
            <w:highlight w:val="white"/>
          </w:rPr>
          <w:t xml:space="preserve"> Programing started: 02/02/2013 at 14:08</w:t>
        </w:r>
      </w:ins>
    </w:p>
    <w:p w14:paraId="7421C644" w14:textId="77777777" w:rsidR="003A2FEE" w:rsidRDefault="003A2FEE" w:rsidP="003A2FEE">
      <w:pPr>
        <w:autoSpaceDE w:val="0"/>
        <w:autoSpaceDN w:val="0"/>
        <w:adjustRightInd w:val="0"/>
        <w:spacing w:after="0" w:line="240" w:lineRule="auto"/>
        <w:rPr>
          <w:ins w:id="971" w:author="Michael Bell" w:date="2013-05-06T18:03:00Z"/>
          <w:rFonts w:ascii="Courier New" w:hAnsi="Courier New" w:cs="Courier New"/>
          <w:color w:val="008000"/>
          <w:sz w:val="20"/>
          <w:szCs w:val="20"/>
          <w:highlight w:val="white"/>
        </w:rPr>
      </w:pPr>
      <w:ins w:id="972" w:author="Michael Bell" w:date="2013-05-06T18:03:00Z">
        <w:r>
          <w:rPr>
            <w:rFonts w:ascii="Courier New" w:hAnsi="Courier New" w:cs="Courier New"/>
            <w:color w:val="008000"/>
            <w:sz w:val="20"/>
            <w:szCs w:val="20"/>
            <w:highlight w:val="white"/>
          </w:rPr>
          <w:t xml:space="preserve"> </w:t>
        </w:r>
      </w:ins>
    </w:p>
    <w:p w14:paraId="4EC02499" w14:textId="77777777" w:rsidR="003A2FEE" w:rsidRDefault="003A2FEE" w:rsidP="003A2FEE">
      <w:pPr>
        <w:autoSpaceDE w:val="0"/>
        <w:autoSpaceDN w:val="0"/>
        <w:adjustRightInd w:val="0"/>
        <w:spacing w:after="0" w:line="240" w:lineRule="auto"/>
        <w:rPr>
          <w:ins w:id="973" w:author="Michael Bell" w:date="2013-05-06T18:03:00Z"/>
          <w:rFonts w:ascii="Courier New" w:hAnsi="Courier New" w:cs="Courier New"/>
          <w:color w:val="008000"/>
          <w:sz w:val="20"/>
          <w:szCs w:val="20"/>
          <w:highlight w:val="white"/>
        </w:rPr>
      </w:pPr>
      <w:ins w:id="974" w:author="Michael Bell" w:date="2013-05-06T18:03:00Z">
        <w:r>
          <w:rPr>
            <w:rFonts w:ascii="Courier New" w:hAnsi="Courier New" w:cs="Courier New"/>
            <w:color w:val="008000"/>
            <w:sz w:val="20"/>
            <w:szCs w:val="20"/>
            <w:highlight w:val="white"/>
          </w:rPr>
          <w:t xml:space="preserve"> Programing completed: 06/05/2013 at 17:45</w:t>
        </w:r>
      </w:ins>
    </w:p>
    <w:p w14:paraId="3C48F233" w14:textId="77777777" w:rsidR="003A2FEE" w:rsidRDefault="003A2FEE" w:rsidP="003A2FEE">
      <w:pPr>
        <w:autoSpaceDE w:val="0"/>
        <w:autoSpaceDN w:val="0"/>
        <w:adjustRightInd w:val="0"/>
        <w:spacing w:after="0" w:line="240" w:lineRule="auto"/>
        <w:rPr>
          <w:ins w:id="975" w:author="Michael Bell" w:date="2013-05-06T18:03:00Z"/>
          <w:rFonts w:ascii="Courier New" w:hAnsi="Courier New" w:cs="Courier New"/>
          <w:color w:val="008000"/>
          <w:sz w:val="20"/>
          <w:szCs w:val="20"/>
          <w:highlight w:val="white"/>
        </w:rPr>
      </w:pPr>
      <w:ins w:id="976" w:author="Michael Bell" w:date="2013-05-06T18:03:00Z">
        <w:r>
          <w:rPr>
            <w:rFonts w:ascii="Courier New" w:hAnsi="Courier New" w:cs="Courier New"/>
            <w:color w:val="008000"/>
            <w:sz w:val="20"/>
            <w:szCs w:val="20"/>
            <w:highlight w:val="white"/>
          </w:rPr>
          <w:t xml:space="preserve"> </w:t>
        </w:r>
      </w:ins>
    </w:p>
    <w:p w14:paraId="55806897" w14:textId="77777777" w:rsidR="003A2FEE" w:rsidRDefault="003A2FEE" w:rsidP="003A2FEE">
      <w:pPr>
        <w:autoSpaceDE w:val="0"/>
        <w:autoSpaceDN w:val="0"/>
        <w:adjustRightInd w:val="0"/>
        <w:spacing w:after="0" w:line="240" w:lineRule="auto"/>
        <w:rPr>
          <w:ins w:id="977" w:author="Michael Bell" w:date="2013-05-06T18:03:00Z"/>
          <w:rFonts w:ascii="Courier New" w:hAnsi="Courier New" w:cs="Courier New"/>
          <w:color w:val="000000"/>
          <w:sz w:val="20"/>
          <w:szCs w:val="20"/>
          <w:highlight w:val="white"/>
        </w:rPr>
      </w:pPr>
      <w:ins w:id="978" w:author="Michael Bell" w:date="2013-05-06T18:03:00Z">
        <w:r>
          <w:rPr>
            <w:rFonts w:ascii="Courier New" w:hAnsi="Courier New" w:cs="Courier New"/>
            <w:color w:val="008000"/>
            <w:sz w:val="20"/>
            <w:szCs w:val="20"/>
            <w:highlight w:val="white"/>
          </w:rPr>
          <w:t xml:space="preserve"> */</w:t>
        </w:r>
      </w:ins>
    </w:p>
    <w:p w14:paraId="3A394F6F" w14:textId="77777777" w:rsidR="003A2FEE" w:rsidRDefault="003A2FEE" w:rsidP="003A2FEE">
      <w:pPr>
        <w:autoSpaceDE w:val="0"/>
        <w:autoSpaceDN w:val="0"/>
        <w:adjustRightInd w:val="0"/>
        <w:spacing w:after="0" w:line="240" w:lineRule="auto"/>
        <w:rPr>
          <w:ins w:id="979" w:author="Michael Bell" w:date="2013-05-06T18:03:00Z"/>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ins w:id="980" w:author="Michael Bell" w:date="2013-05-06T18:03:00Z"/>
          <w:rFonts w:ascii="Courier New" w:hAnsi="Courier New" w:cs="Courier New"/>
          <w:color w:val="008000"/>
          <w:sz w:val="20"/>
          <w:szCs w:val="20"/>
          <w:highlight w:val="white"/>
        </w:rPr>
      </w:pPr>
      <w:ins w:id="981" w:author="Michael Bell" w:date="2013-05-06T18:03:00Z">
        <w:r>
          <w:rPr>
            <w:rFonts w:ascii="Courier New" w:hAnsi="Courier New" w:cs="Courier New"/>
            <w:color w:val="008000"/>
            <w:sz w:val="20"/>
            <w:szCs w:val="20"/>
            <w:highlight w:val="white"/>
          </w:rPr>
          <w:t>/*this function initialises the complete instruction set for the board, these instructions</w:t>
        </w:r>
      </w:ins>
    </w:p>
    <w:p w14:paraId="4A97A60B" w14:textId="77777777" w:rsidR="003A2FEE" w:rsidRDefault="003A2FEE" w:rsidP="003A2FEE">
      <w:pPr>
        <w:autoSpaceDE w:val="0"/>
        <w:autoSpaceDN w:val="0"/>
        <w:adjustRightInd w:val="0"/>
        <w:spacing w:after="0" w:line="240" w:lineRule="auto"/>
        <w:rPr>
          <w:ins w:id="982" w:author="Michael Bell" w:date="2013-05-06T18:03:00Z"/>
          <w:rFonts w:ascii="Courier New" w:hAnsi="Courier New" w:cs="Courier New"/>
          <w:color w:val="008000"/>
          <w:sz w:val="20"/>
          <w:szCs w:val="20"/>
          <w:highlight w:val="white"/>
        </w:rPr>
      </w:pPr>
      <w:ins w:id="983" w:author="Michael Bell" w:date="2013-05-06T18:03:00Z">
        <w:r>
          <w:rPr>
            <w:rFonts w:ascii="Courier New" w:hAnsi="Courier New" w:cs="Courier New"/>
            <w:color w:val="008000"/>
            <w:sz w:val="20"/>
            <w:szCs w:val="20"/>
            <w:highlight w:val="white"/>
          </w:rPr>
          <w:t>are followed by the train when it travels to a given destination.</w:t>
        </w:r>
      </w:ins>
    </w:p>
    <w:p w14:paraId="36C9DB8C" w14:textId="77777777" w:rsidR="003A2FEE" w:rsidRDefault="003A2FEE" w:rsidP="003A2FEE">
      <w:pPr>
        <w:autoSpaceDE w:val="0"/>
        <w:autoSpaceDN w:val="0"/>
        <w:adjustRightInd w:val="0"/>
        <w:spacing w:after="0" w:line="240" w:lineRule="auto"/>
        <w:rPr>
          <w:ins w:id="984" w:author="Michael Bell" w:date="2013-05-06T18:03:00Z"/>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ins w:id="985" w:author="Michael Bell" w:date="2013-05-06T18:03:00Z"/>
          <w:rFonts w:ascii="Courier New" w:hAnsi="Courier New" w:cs="Courier New"/>
          <w:color w:val="008000"/>
          <w:sz w:val="20"/>
          <w:szCs w:val="20"/>
          <w:highlight w:val="white"/>
        </w:rPr>
      </w:pPr>
      <w:ins w:id="986" w:author="Michael Bell" w:date="2013-05-06T18:03:00Z">
        <w:r>
          <w:rPr>
            <w:rFonts w:ascii="Courier New" w:hAnsi="Courier New" w:cs="Courier New"/>
            <w:color w:val="008000"/>
            <w:sz w:val="20"/>
            <w:szCs w:val="20"/>
            <w:highlight w:val="white"/>
          </w:rPr>
          <w:t>the first number is the instruction set, this is generaly a set of instructions to get to a</w:t>
        </w:r>
      </w:ins>
    </w:p>
    <w:p w14:paraId="6C3DD9E3" w14:textId="77777777" w:rsidR="003A2FEE" w:rsidRDefault="003A2FEE" w:rsidP="003A2FEE">
      <w:pPr>
        <w:autoSpaceDE w:val="0"/>
        <w:autoSpaceDN w:val="0"/>
        <w:adjustRightInd w:val="0"/>
        <w:spacing w:after="0" w:line="240" w:lineRule="auto"/>
        <w:rPr>
          <w:ins w:id="987" w:author="Michael Bell" w:date="2013-05-06T18:03:00Z"/>
          <w:rFonts w:ascii="Courier New" w:hAnsi="Courier New" w:cs="Courier New"/>
          <w:color w:val="008000"/>
          <w:sz w:val="20"/>
          <w:szCs w:val="20"/>
          <w:highlight w:val="white"/>
        </w:rPr>
      </w:pPr>
      <w:ins w:id="988" w:author="Michael Bell" w:date="2013-05-06T18:03:00Z">
        <w:r>
          <w:rPr>
            <w:rFonts w:ascii="Courier New" w:hAnsi="Courier New" w:cs="Courier New"/>
            <w:color w:val="008000"/>
            <w:sz w:val="20"/>
            <w:szCs w:val="20"/>
            <w:highlight w:val="white"/>
          </w:rPr>
          <w:t>destination but can be something like "clean the track" or "return to siding"</w:t>
        </w:r>
      </w:ins>
    </w:p>
    <w:p w14:paraId="1BDCC5E3" w14:textId="77777777" w:rsidR="003A2FEE" w:rsidRDefault="003A2FEE" w:rsidP="003A2FEE">
      <w:pPr>
        <w:autoSpaceDE w:val="0"/>
        <w:autoSpaceDN w:val="0"/>
        <w:adjustRightInd w:val="0"/>
        <w:spacing w:after="0" w:line="240" w:lineRule="auto"/>
        <w:rPr>
          <w:ins w:id="989" w:author="Michael Bell" w:date="2013-05-06T18:03:00Z"/>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ins w:id="990" w:author="Michael Bell" w:date="2013-05-06T18:03:00Z"/>
          <w:rFonts w:ascii="Courier New" w:hAnsi="Courier New" w:cs="Courier New"/>
          <w:color w:val="008000"/>
          <w:sz w:val="20"/>
          <w:szCs w:val="20"/>
          <w:highlight w:val="white"/>
        </w:rPr>
      </w:pPr>
      <w:ins w:id="991" w:author="Michael Bell" w:date="2013-05-06T18:03:00Z">
        <w:r>
          <w:rPr>
            <w:rFonts w:ascii="Courier New" w:hAnsi="Courier New" w:cs="Courier New"/>
            <w:color w:val="008000"/>
            <w:sz w:val="20"/>
            <w:szCs w:val="20"/>
            <w:highlight w:val="white"/>
          </w:rPr>
          <w:t>the second number is the position in the instruction set</w:t>
        </w:r>
      </w:ins>
    </w:p>
    <w:p w14:paraId="47E95FDF" w14:textId="77777777" w:rsidR="003A2FEE" w:rsidRDefault="003A2FEE" w:rsidP="003A2FEE">
      <w:pPr>
        <w:autoSpaceDE w:val="0"/>
        <w:autoSpaceDN w:val="0"/>
        <w:adjustRightInd w:val="0"/>
        <w:spacing w:after="0" w:line="240" w:lineRule="auto"/>
        <w:rPr>
          <w:ins w:id="992" w:author="Michael Bell" w:date="2013-05-06T18:03:00Z"/>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ins w:id="993" w:author="Michael Bell" w:date="2013-05-06T18:03:00Z"/>
          <w:rFonts w:ascii="Courier New" w:hAnsi="Courier New" w:cs="Courier New"/>
          <w:color w:val="008000"/>
          <w:sz w:val="20"/>
          <w:szCs w:val="20"/>
          <w:highlight w:val="white"/>
        </w:rPr>
      </w:pPr>
      <w:ins w:id="994" w:author="Michael Bell" w:date="2013-05-06T18:03:00Z">
        <w:r>
          <w:rPr>
            <w:rFonts w:ascii="Courier New" w:hAnsi="Courier New" w:cs="Courier New"/>
            <w:color w:val="008000"/>
            <w:sz w:val="20"/>
            <w:szCs w:val="20"/>
            <w:highlight w:val="white"/>
          </w:rPr>
          <w:t>the third number is the part of the instruction 0 is a condition, 1 is the value of the condition</w:t>
        </w:r>
      </w:ins>
    </w:p>
    <w:p w14:paraId="7B89C6D4" w14:textId="77777777" w:rsidR="003A2FEE" w:rsidRDefault="003A2FEE" w:rsidP="003A2FEE">
      <w:pPr>
        <w:autoSpaceDE w:val="0"/>
        <w:autoSpaceDN w:val="0"/>
        <w:adjustRightInd w:val="0"/>
        <w:spacing w:after="0" w:line="240" w:lineRule="auto"/>
        <w:rPr>
          <w:ins w:id="995" w:author="Michael Bell" w:date="2013-05-06T18:03:00Z"/>
          <w:rFonts w:ascii="Courier New" w:hAnsi="Courier New" w:cs="Courier New"/>
          <w:color w:val="008000"/>
          <w:sz w:val="20"/>
          <w:szCs w:val="20"/>
          <w:highlight w:val="white"/>
        </w:rPr>
      </w:pPr>
      <w:ins w:id="996" w:author="Michael Bell" w:date="2013-05-06T18:03:00Z">
        <w:r>
          <w:rPr>
            <w:rFonts w:ascii="Courier New" w:hAnsi="Courier New" w:cs="Courier New"/>
            <w:color w:val="008000"/>
            <w:sz w:val="20"/>
            <w:szCs w:val="20"/>
            <w:highlight w:val="white"/>
          </w:rPr>
          <w:t>2 is the instruction to execute if the condition is met and 3 is the value of that instruction</w:t>
        </w:r>
      </w:ins>
    </w:p>
    <w:p w14:paraId="6F9DB829" w14:textId="77777777" w:rsidR="003A2FEE" w:rsidRDefault="003A2FEE" w:rsidP="003A2FEE">
      <w:pPr>
        <w:autoSpaceDE w:val="0"/>
        <w:autoSpaceDN w:val="0"/>
        <w:adjustRightInd w:val="0"/>
        <w:spacing w:after="0" w:line="240" w:lineRule="auto"/>
        <w:rPr>
          <w:ins w:id="997" w:author="Michael Bell" w:date="2013-05-06T18:03:00Z"/>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ins w:id="998" w:author="Michael Bell" w:date="2013-05-06T18:03:00Z"/>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ins w:id="999" w:author="Michael Bell" w:date="2013-05-06T18:03:00Z"/>
          <w:rFonts w:ascii="Courier New" w:hAnsi="Courier New" w:cs="Courier New"/>
          <w:color w:val="008000"/>
          <w:sz w:val="20"/>
          <w:szCs w:val="20"/>
          <w:highlight w:val="white"/>
        </w:rPr>
      </w:pPr>
      <w:ins w:id="1000" w:author="Michael Bell" w:date="2013-05-06T18:03:00Z">
        <w:r>
          <w:rPr>
            <w:rFonts w:ascii="Courier New" w:hAnsi="Courier New" w:cs="Courier New"/>
            <w:color w:val="008000"/>
            <w:sz w:val="20"/>
            <w:szCs w:val="20"/>
            <w:highlight w:val="white"/>
          </w:rPr>
          <w:t xml:space="preserve">in part 0 W means wait with part 1 being the time, B means when sensor is triggered with part 1 being </w:t>
        </w:r>
      </w:ins>
    </w:p>
    <w:p w14:paraId="576372D6" w14:textId="77777777" w:rsidR="003A2FEE" w:rsidRDefault="003A2FEE" w:rsidP="003A2FEE">
      <w:pPr>
        <w:autoSpaceDE w:val="0"/>
        <w:autoSpaceDN w:val="0"/>
        <w:adjustRightInd w:val="0"/>
        <w:spacing w:after="0" w:line="240" w:lineRule="auto"/>
        <w:rPr>
          <w:ins w:id="1001" w:author="Michael Bell" w:date="2013-05-06T18:03:00Z"/>
          <w:rFonts w:ascii="Courier New" w:hAnsi="Courier New" w:cs="Courier New"/>
          <w:color w:val="008000"/>
          <w:sz w:val="20"/>
          <w:szCs w:val="20"/>
          <w:highlight w:val="white"/>
        </w:rPr>
      </w:pPr>
      <w:ins w:id="1002" w:author="Michael Bell" w:date="2013-05-06T18:03:00Z">
        <w:r>
          <w:rPr>
            <w:rFonts w:ascii="Courier New" w:hAnsi="Courier New" w:cs="Courier New"/>
            <w:color w:val="008000"/>
            <w:sz w:val="20"/>
            <w:szCs w:val="20"/>
            <w:highlight w:val="white"/>
          </w:rPr>
          <w:t>the sensor number.</w:t>
        </w:r>
      </w:ins>
    </w:p>
    <w:p w14:paraId="1D3967DE" w14:textId="77777777" w:rsidR="003A2FEE" w:rsidRDefault="003A2FEE" w:rsidP="003A2FEE">
      <w:pPr>
        <w:autoSpaceDE w:val="0"/>
        <w:autoSpaceDN w:val="0"/>
        <w:adjustRightInd w:val="0"/>
        <w:spacing w:after="0" w:line="240" w:lineRule="auto"/>
        <w:rPr>
          <w:ins w:id="1003" w:author="Michael Bell" w:date="2013-05-06T18:03:00Z"/>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ins w:id="1004" w:author="Michael Bell" w:date="2013-05-06T18:03:00Z"/>
          <w:rFonts w:ascii="Courier New" w:hAnsi="Courier New" w:cs="Courier New"/>
          <w:color w:val="008000"/>
          <w:sz w:val="20"/>
          <w:szCs w:val="20"/>
          <w:highlight w:val="white"/>
        </w:rPr>
      </w:pPr>
      <w:ins w:id="1005" w:author="Michael Bell" w:date="2013-05-06T18:03:00Z">
        <w:r>
          <w:rPr>
            <w:rFonts w:ascii="Courier New" w:hAnsi="Courier New" w:cs="Courier New"/>
            <w:color w:val="008000"/>
            <w:sz w:val="20"/>
            <w:szCs w:val="20"/>
            <w:highlight w:val="white"/>
          </w:rPr>
          <w:t>in part 2 C and D stand for converge and diverge with part 3 being the point number to set to</w:t>
        </w:r>
      </w:ins>
    </w:p>
    <w:p w14:paraId="7A4FAD2E" w14:textId="77777777" w:rsidR="003A2FEE" w:rsidRDefault="003A2FEE" w:rsidP="003A2FEE">
      <w:pPr>
        <w:autoSpaceDE w:val="0"/>
        <w:autoSpaceDN w:val="0"/>
        <w:adjustRightInd w:val="0"/>
        <w:spacing w:after="0" w:line="240" w:lineRule="auto"/>
        <w:rPr>
          <w:ins w:id="1006" w:author="Michael Bell" w:date="2013-05-06T18:03:00Z"/>
          <w:rFonts w:ascii="Courier New" w:hAnsi="Courier New" w:cs="Courier New"/>
          <w:color w:val="008000"/>
          <w:sz w:val="20"/>
          <w:szCs w:val="20"/>
          <w:highlight w:val="white"/>
        </w:rPr>
      </w:pPr>
      <w:ins w:id="1007" w:author="Michael Bell" w:date="2013-05-06T18:03:00Z">
        <w:r>
          <w:rPr>
            <w:rFonts w:ascii="Courier New" w:hAnsi="Courier New" w:cs="Courier New"/>
            <w:color w:val="008000"/>
            <w:sz w:val="20"/>
            <w:szCs w:val="20"/>
            <w:highlight w:val="white"/>
          </w:rPr>
          <w:t xml:space="preserve">converge or diverge, S sets the speed with part 3 being the speed setting and X stops the train and </w:t>
        </w:r>
      </w:ins>
    </w:p>
    <w:p w14:paraId="5DB3C0FC" w14:textId="77777777" w:rsidR="003A2FEE" w:rsidRDefault="003A2FEE" w:rsidP="003A2FEE">
      <w:pPr>
        <w:autoSpaceDE w:val="0"/>
        <w:autoSpaceDN w:val="0"/>
        <w:adjustRightInd w:val="0"/>
        <w:spacing w:after="0" w:line="240" w:lineRule="auto"/>
        <w:rPr>
          <w:ins w:id="1008" w:author="Michael Bell" w:date="2013-05-06T18:03:00Z"/>
          <w:rFonts w:ascii="Courier New" w:hAnsi="Courier New" w:cs="Courier New"/>
          <w:color w:val="008000"/>
          <w:sz w:val="20"/>
          <w:szCs w:val="20"/>
          <w:highlight w:val="white"/>
        </w:rPr>
      </w:pPr>
      <w:ins w:id="1009" w:author="Michael Bell" w:date="2013-05-06T18:03:00Z">
        <w:r>
          <w:rPr>
            <w:rFonts w:ascii="Courier New" w:hAnsi="Courier New" w:cs="Courier New"/>
            <w:color w:val="008000"/>
            <w:sz w:val="20"/>
            <w:szCs w:val="20"/>
            <w:highlight w:val="white"/>
          </w:rPr>
          <w:t>ends the instruction set, all sets end in X, no value is required</w:t>
        </w:r>
      </w:ins>
    </w:p>
    <w:p w14:paraId="53FF6660" w14:textId="77777777" w:rsidR="003A2FEE" w:rsidRDefault="003A2FEE" w:rsidP="003A2FEE">
      <w:pPr>
        <w:autoSpaceDE w:val="0"/>
        <w:autoSpaceDN w:val="0"/>
        <w:adjustRightInd w:val="0"/>
        <w:spacing w:after="0" w:line="240" w:lineRule="auto"/>
        <w:rPr>
          <w:ins w:id="1010" w:author="Michael Bell" w:date="2013-05-06T18:03:00Z"/>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ins w:id="1011" w:author="Michael Bell" w:date="2013-05-06T18:03:00Z"/>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ins w:id="1012" w:author="Michael Bell" w:date="2013-05-06T18:03:00Z"/>
          <w:rFonts w:ascii="Courier New" w:hAnsi="Courier New" w:cs="Courier New"/>
          <w:color w:val="008000"/>
          <w:sz w:val="20"/>
          <w:szCs w:val="20"/>
          <w:highlight w:val="white"/>
        </w:rPr>
      </w:pPr>
      <w:ins w:id="1013" w:author="Michael Bell" w:date="2013-05-06T18:03:00Z">
        <w:r>
          <w:rPr>
            <w:rFonts w:ascii="Courier New" w:hAnsi="Courier New" w:cs="Courier New"/>
            <w:color w:val="008000"/>
            <w:sz w:val="20"/>
            <w:szCs w:val="20"/>
            <w:highlight w:val="white"/>
          </w:rPr>
          <w:t>the speed settings are: 0 stops the train, 1 travels at roughly half speed forwards, 2 is full</w:t>
        </w:r>
      </w:ins>
    </w:p>
    <w:p w14:paraId="237DFEDE" w14:textId="77777777" w:rsidR="003A2FEE" w:rsidRDefault="003A2FEE" w:rsidP="003A2FEE">
      <w:pPr>
        <w:autoSpaceDE w:val="0"/>
        <w:autoSpaceDN w:val="0"/>
        <w:adjustRightInd w:val="0"/>
        <w:spacing w:after="0" w:line="240" w:lineRule="auto"/>
        <w:rPr>
          <w:ins w:id="1014" w:author="Michael Bell" w:date="2013-05-06T18:03:00Z"/>
          <w:rFonts w:ascii="Courier New" w:hAnsi="Courier New" w:cs="Courier New"/>
          <w:color w:val="000000"/>
          <w:sz w:val="20"/>
          <w:szCs w:val="20"/>
          <w:highlight w:val="white"/>
        </w:rPr>
      </w:pPr>
      <w:ins w:id="1015" w:author="Michael Bell" w:date="2013-05-06T18:03:00Z">
        <w:r>
          <w:rPr>
            <w:rFonts w:ascii="Courier New" w:hAnsi="Courier New" w:cs="Courier New"/>
            <w:color w:val="008000"/>
            <w:sz w:val="20"/>
            <w:szCs w:val="20"/>
            <w:highlight w:val="white"/>
          </w:rPr>
          <w:t>speed forwards, 3 is roughly half speed backwards and 4 is full speed backwards*/</w:t>
        </w:r>
      </w:ins>
    </w:p>
    <w:p w14:paraId="33A755CD" w14:textId="77777777" w:rsidR="003A2FEE" w:rsidRDefault="003A2FEE" w:rsidP="003A2FEE">
      <w:pPr>
        <w:autoSpaceDE w:val="0"/>
        <w:autoSpaceDN w:val="0"/>
        <w:adjustRightInd w:val="0"/>
        <w:spacing w:after="0" w:line="240" w:lineRule="auto"/>
        <w:rPr>
          <w:ins w:id="1016" w:author="Michael Bell" w:date="2013-05-06T18:03:00Z"/>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ins w:id="1017" w:author="Michael Bell" w:date="2013-05-06T18:03:00Z"/>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ins w:id="1018" w:author="Michael Bell" w:date="2013-05-06T18:03:00Z"/>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ins w:id="1019" w:author="Michael Bell" w:date="2013-05-06T18:03:00Z"/>
          <w:rFonts w:ascii="Courier New" w:hAnsi="Courier New" w:cs="Courier New"/>
          <w:color w:val="000000"/>
          <w:sz w:val="20"/>
          <w:szCs w:val="20"/>
          <w:highlight w:val="white"/>
        </w:rPr>
      </w:pPr>
      <w:ins w:id="1020"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1866BF6E" w14:textId="77777777" w:rsidR="003A2FEE" w:rsidRDefault="003A2FEE" w:rsidP="003A2FEE">
      <w:pPr>
        <w:autoSpaceDE w:val="0"/>
        <w:autoSpaceDN w:val="0"/>
        <w:adjustRightInd w:val="0"/>
        <w:spacing w:after="0" w:line="240" w:lineRule="auto"/>
        <w:rPr>
          <w:ins w:id="1021" w:author="Michael Bell" w:date="2013-05-06T18:03:00Z"/>
          <w:rFonts w:ascii="Courier New" w:hAnsi="Courier New" w:cs="Courier New"/>
          <w:color w:val="000000"/>
          <w:sz w:val="20"/>
          <w:szCs w:val="20"/>
          <w:highlight w:val="white"/>
        </w:rPr>
      </w:pPr>
      <w:ins w:id="1022" w:author="Michael Bell" w:date="2013-05-06T18:03:00Z">
        <w:r>
          <w:rPr>
            <w:rFonts w:ascii="Courier New" w:hAnsi="Courier New" w:cs="Courier New"/>
            <w:b/>
            <w:bCs/>
            <w:color w:val="000080"/>
            <w:sz w:val="20"/>
            <w:szCs w:val="20"/>
            <w:highlight w:val="white"/>
          </w:rPr>
          <w:t>{</w:t>
        </w:r>
      </w:ins>
    </w:p>
    <w:p w14:paraId="38CA8F11" w14:textId="77777777" w:rsidR="003A2FEE" w:rsidRDefault="003A2FEE" w:rsidP="003A2FEE">
      <w:pPr>
        <w:autoSpaceDE w:val="0"/>
        <w:autoSpaceDN w:val="0"/>
        <w:adjustRightInd w:val="0"/>
        <w:spacing w:after="0" w:line="240" w:lineRule="auto"/>
        <w:rPr>
          <w:ins w:id="1023" w:author="Michael Bell" w:date="2013-05-06T18:03:00Z"/>
          <w:rFonts w:ascii="Courier New" w:hAnsi="Courier New" w:cs="Courier New"/>
          <w:color w:val="008000"/>
          <w:sz w:val="20"/>
          <w:szCs w:val="20"/>
          <w:highlight w:val="white"/>
        </w:rPr>
      </w:pPr>
      <w:ins w:id="1024"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ins>
    </w:p>
    <w:p w14:paraId="4DDF4A2E" w14:textId="77777777" w:rsidR="003A2FEE" w:rsidRDefault="003A2FEE" w:rsidP="003A2FEE">
      <w:pPr>
        <w:autoSpaceDE w:val="0"/>
        <w:autoSpaceDN w:val="0"/>
        <w:adjustRightInd w:val="0"/>
        <w:spacing w:after="0" w:line="240" w:lineRule="auto"/>
        <w:rPr>
          <w:ins w:id="1025" w:author="Michael Bell" w:date="2013-05-06T18:03:00Z"/>
          <w:rFonts w:ascii="Courier New" w:hAnsi="Courier New" w:cs="Courier New"/>
          <w:color w:val="000000"/>
          <w:sz w:val="20"/>
          <w:szCs w:val="20"/>
          <w:highlight w:val="white"/>
        </w:rPr>
      </w:pPr>
      <w:ins w:id="102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0A2D99BC" w14:textId="77777777" w:rsidR="003A2FEE" w:rsidRDefault="003A2FEE" w:rsidP="003A2FEE">
      <w:pPr>
        <w:autoSpaceDE w:val="0"/>
        <w:autoSpaceDN w:val="0"/>
        <w:adjustRightInd w:val="0"/>
        <w:spacing w:after="0" w:line="240" w:lineRule="auto"/>
        <w:rPr>
          <w:ins w:id="1027" w:author="Michael Bell" w:date="2013-05-06T18:03:00Z"/>
          <w:rFonts w:ascii="Courier New" w:hAnsi="Courier New" w:cs="Courier New"/>
          <w:color w:val="000000"/>
          <w:sz w:val="20"/>
          <w:szCs w:val="20"/>
          <w:highlight w:val="white"/>
        </w:rPr>
      </w:pPr>
      <w:ins w:id="102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126F7EAB" w14:textId="77777777" w:rsidR="003A2FEE" w:rsidRDefault="003A2FEE" w:rsidP="003A2FEE">
      <w:pPr>
        <w:autoSpaceDE w:val="0"/>
        <w:autoSpaceDN w:val="0"/>
        <w:adjustRightInd w:val="0"/>
        <w:spacing w:after="0" w:line="240" w:lineRule="auto"/>
        <w:rPr>
          <w:ins w:id="1029" w:author="Michael Bell" w:date="2013-05-06T18:03:00Z"/>
          <w:rFonts w:ascii="Courier New" w:hAnsi="Courier New" w:cs="Courier New"/>
          <w:color w:val="000000"/>
          <w:sz w:val="20"/>
          <w:szCs w:val="20"/>
          <w:highlight w:val="white"/>
        </w:rPr>
      </w:pPr>
      <w:ins w:id="1030"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A5B1087" w14:textId="77777777" w:rsidR="003A2FEE" w:rsidRDefault="003A2FEE" w:rsidP="003A2FEE">
      <w:pPr>
        <w:autoSpaceDE w:val="0"/>
        <w:autoSpaceDN w:val="0"/>
        <w:adjustRightInd w:val="0"/>
        <w:spacing w:after="0" w:line="240" w:lineRule="auto"/>
        <w:rPr>
          <w:ins w:id="1031" w:author="Michael Bell" w:date="2013-05-06T18:03:00Z"/>
          <w:rFonts w:ascii="Courier New" w:hAnsi="Courier New" w:cs="Courier New"/>
          <w:color w:val="000000"/>
          <w:sz w:val="20"/>
          <w:szCs w:val="20"/>
          <w:highlight w:val="white"/>
        </w:rPr>
      </w:pPr>
      <w:ins w:id="103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729603E6" w14:textId="77777777" w:rsidR="003A2FEE" w:rsidRDefault="003A2FEE" w:rsidP="003A2FEE">
      <w:pPr>
        <w:autoSpaceDE w:val="0"/>
        <w:autoSpaceDN w:val="0"/>
        <w:adjustRightInd w:val="0"/>
        <w:spacing w:after="0" w:line="240" w:lineRule="auto"/>
        <w:rPr>
          <w:ins w:id="1033" w:author="Michael Bell" w:date="2013-05-06T18:03:00Z"/>
          <w:rFonts w:ascii="Courier New" w:hAnsi="Courier New" w:cs="Courier New"/>
          <w:color w:val="000000"/>
          <w:sz w:val="20"/>
          <w:szCs w:val="20"/>
          <w:highlight w:val="white"/>
        </w:rPr>
      </w:pPr>
      <w:ins w:id="1034" w:author="Michael Bell" w:date="2013-05-06T18:03:00Z">
        <w:r>
          <w:rPr>
            <w:rFonts w:ascii="Courier New" w:hAnsi="Courier New" w:cs="Courier New"/>
            <w:color w:val="000000"/>
            <w:sz w:val="20"/>
            <w:szCs w:val="20"/>
            <w:highlight w:val="white"/>
          </w:rPr>
          <w:t xml:space="preserve">  </w:t>
        </w:r>
      </w:ins>
    </w:p>
    <w:p w14:paraId="00208E3D" w14:textId="77777777" w:rsidR="003A2FEE" w:rsidRDefault="003A2FEE" w:rsidP="003A2FEE">
      <w:pPr>
        <w:autoSpaceDE w:val="0"/>
        <w:autoSpaceDN w:val="0"/>
        <w:adjustRightInd w:val="0"/>
        <w:spacing w:after="0" w:line="240" w:lineRule="auto"/>
        <w:rPr>
          <w:ins w:id="1035" w:author="Michael Bell" w:date="2013-05-06T18:03:00Z"/>
          <w:rFonts w:ascii="Courier New" w:hAnsi="Courier New" w:cs="Courier New"/>
          <w:color w:val="008000"/>
          <w:sz w:val="20"/>
          <w:szCs w:val="20"/>
          <w:highlight w:val="white"/>
        </w:rPr>
      </w:pPr>
      <w:ins w:id="1036"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ins>
    </w:p>
    <w:p w14:paraId="7BFD5B0D" w14:textId="77777777" w:rsidR="003A2FEE" w:rsidRDefault="003A2FEE" w:rsidP="003A2FEE">
      <w:pPr>
        <w:autoSpaceDE w:val="0"/>
        <w:autoSpaceDN w:val="0"/>
        <w:adjustRightInd w:val="0"/>
        <w:spacing w:after="0" w:line="240" w:lineRule="auto"/>
        <w:rPr>
          <w:ins w:id="1037" w:author="Michael Bell" w:date="2013-05-06T18:03:00Z"/>
          <w:rFonts w:ascii="Courier New" w:hAnsi="Courier New" w:cs="Courier New"/>
          <w:color w:val="000000"/>
          <w:sz w:val="20"/>
          <w:szCs w:val="20"/>
          <w:highlight w:val="white"/>
        </w:rPr>
      </w:pPr>
      <w:ins w:id="103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19AF7F6" w14:textId="77777777" w:rsidR="003A2FEE" w:rsidRDefault="003A2FEE" w:rsidP="003A2FEE">
      <w:pPr>
        <w:autoSpaceDE w:val="0"/>
        <w:autoSpaceDN w:val="0"/>
        <w:adjustRightInd w:val="0"/>
        <w:spacing w:after="0" w:line="240" w:lineRule="auto"/>
        <w:rPr>
          <w:ins w:id="1039" w:author="Michael Bell" w:date="2013-05-06T18:03:00Z"/>
          <w:rFonts w:ascii="Courier New" w:hAnsi="Courier New" w:cs="Courier New"/>
          <w:color w:val="000000"/>
          <w:sz w:val="20"/>
          <w:szCs w:val="20"/>
          <w:highlight w:val="white"/>
        </w:rPr>
      </w:pPr>
      <w:ins w:id="104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127725A" w14:textId="77777777" w:rsidR="003A2FEE" w:rsidRDefault="003A2FEE" w:rsidP="003A2FEE">
      <w:pPr>
        <w:autoSpaceDE w:val="0"/>
        <w:autoSpaceDN w:val="0"/>
        <w:adjustRightInd w:val="0"/>
        <w:spacing w:after="0" w:line="240" w:lineRule="auto"/>
        <w:rPr>
          <w:ins w:id="1041" w:author="Michael Bell" w:date="2013-05-06T18:03:00Z"/>
          <w:rFonts w:ascii="Courier New" w:hAnsi="Courier New" w:cs="Courier New"/>
          <w:color w:val="000000"/>
          <w:sz w:val="20"/>
          <w:szCs w:val="20"/>
          <w:highlight w:val="white"/>
        </w:rPr>
      </w:pPr>
      <w:ins w:id="104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115AECAC" w14:textId="77777777" w:rsidR="003A2FEE" w:rsidRDefault="003A2FEE" w:rsidP="003A2FEE">
      <w:pPr>
        <w:autoSpaceDE w:val="0"/>
        <w:autoSpaceDN w:val="0"/>
        <w:adjustRightInd w:val="0"/>
        <w:spacing w:after="0" w:line="240" w:lineRule="auto"/>
        <w:rPr>
          <w:ins w:id="1043" w:author="Michael Bell" w:date="2013-05-06T18:03:00Z"/>
          <w:rFonts w:ascii="Courier New" w:hAnsi="Courier New" w:cs="Courier New"/>
          <w:color w:val="000000"/>
          <w:sz w:val="20"/>
          <w:szCs w:val="20"/>
          <w:highlight w:val="white"/>
        </w:rPr>
      </w:pPr>
      <w:ins w:id="1044" w:author="Michael Bell" w:date="2013-05-06T18:03:00Z">
        <w:r>
          <w:rPr>
            <w:rFonts w:ascii="Courier New" w:hAnsi="Courier New" w:cs="Courier New"/>
            <w:color w:val="000000"/>
            <w:sz w:val="20"/>
            <w:szCs w:val="20"/>
            <w:highlight w:val="white"/>
          </w:rPr>
          <w:t xml:space="preserve">  </w:t>
        </w:r>
      </w:ins>
    </w:p>
    <w:p w14:paraId="68362D44" w14:textId="77777777" w:rsidR="003A2FEE" w:rsidRDefault="003A2FEE" w:rsidP="003A2FEE">
      <w:pPr>
        <w:autoSpaceDE w:val="0"/>
        <w:autoSpaceDN w:val="0"/>
        <w:adjustRightInd w:val="0"/>
        <w:spacing w:after="0" w:line="240" w:lineRule="auto"/>
        <w:rPr>
          <w:ins w:id="1045" w:author="Michael Bell" w:date="2013-05-06T18:03:00Z"/>
          <w:rFonts w:ascii="Courier New" w:hAnsi="Courier New" w:cs="Courier New"/>
          <w:color w:val="008000"/>
          <w:sz w:val="20"/>
          <w:szCs w:val="20"/>
          <w:highlight w:val="white"/>
        </w:rPr>
      </w:pPr>
      <w:ins w:id="1046"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ins>
    </w:p>
    <w:p w14:paraId="01737F0C" w14:textId="77777777" w:rsidR="003A2FEE" w:rsidRDefault="003A2FEE" w:rsidP="003A2FEE">
      <w:pPr>
        <w:autoSpaceDE w:val="0"/>
        <w:autoSpaceDN w:val="0"/>
        <w:adjustRightInd w:val="0"/>
        <w:spacing w:after="0" w:line="240" w:lineRule="auto"/>
        <w:rPr>
          <w:ins w:id="1047" w:author="Michael Bell" w:date="2013-05-06T18:03:00Z"/>
          <w:rFonts w:ascii="Courier New" w:hAnsi="Courier New" w:cs="Courier New"/>
          <w:color w:val="000000"/>
          <w:sz w:val="20"/>
          <w:szCs w:val="20"/>
          <w:highlight w:val="white"/>
        </w:rPr>
      </w:pPr>
      <w:ins w:id="104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6DD8DB5" w14:textId="77777777" w:rsidR="003A2FEE" w:rsidRDefault="003A2FEE" w:rsidP="003A2FEE">
      <w:pPr>
        <w:autoSpaceDE w:val="0"/>
        <w:autoSpaceDN w:val="0"/>
        <w:adjustRightInd w:val="0"/>
        <w:spacing w:after="0" w:line="240" w:lineRule="auto"/>
        <w:rPr>
          <w:ins w:id="1049" w:author="Michael Bell" w:date="2013-05-06T18:03:00Z"/>
          <w:rFonts w:ascii="Courier New" w:hAnsi="Courier New" w:cs="Courier New"/>
          <w:color w:val="000000"/>
          <w:sz w:val="20"/>
          <w:szCs w:val="20"/>
          <w:highlight w:val="white"/>
        </w:rPr>
      </w:pPr>
      <w:ins w:id="105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3C9221E3" w14:textId="77777777" w:rsidR="003A2FEE" w:rsidRDefault="003A2FEE" w:rsidP="003A2FEE">
      <w:pPr>
        <w:autoSpaceDE w:val="0"/>
        <w:autoSpaceDN w:val="0"/>
        <w:adjustRightInd w:val="0"/>
        <w:spacing w:after="0" w:line="240" w:lineRule="auto"/>
        <w:rPr>
          <w:ins w:id="1051" w:author="Michael Bell" w:date="2013-05-06T18:03:00Z"/>
          <w:rFonts w:ascii="Courier New" w:hAnsi="Courier New" w:cs="Courier New"/>
          <w:color w:val="000000"/>
          <w:sz w:val="20"/>
          <w:szCs w:val="20"/>
          <w:highlight w:val="white"/>
        </w:rPr>
      </w:pPr>
      <w:ins w:id="105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D2ACB32" w14:textId="77777777" w:rsidR="003A2FEE" w:rsidRDefault="003A2FEE" w:rsidP="003A2FEE">
      <w:pPr>
        <w:autoSpaceDE w:val="0"/>
        <w:autoSpaceDN w:val="0"/>
        <w:adjustRightInd w:val="0"/>
        <w:spacing w:after="0" w:line="240" w:lineRule="auto"/>
        <w:rPr>
          <w:ins w:id="1053" w:author="Michael Bell" w:date="2013-05-06T18:03:00Z"/>
          <w:rFonts w:ascii="Courier New" w:hAnsi="Courier New" w:cs="Courier New"/>
          <w:color w:val="000000"/>
          <w:sz w:val="20"/>
          <w:szCs w:val="20"/>
          <w:highlight w:val="white"/>
        </w:rPr>
      </w:pPr>
      <w:ins w:id="105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DC20CCF" w14:textId="77777777" w:rsidR="003A2FEE" w:rsidRDefault="003A2FEE" w:rsidP="003A2FEE">
      <w:pPr>
        <w:autoSpaceDE w:val="0"/>
        <w:autoSpaceDN w:val="0"/>
        <w:adjustRightInd w:val="0"/>
        <w:spacing w:after="0" w:line="240" w:lineRule="auto"/>
        <w:rPr>
          <w:ins w:id="1055" w:author="Michael Bell" w:date="2013-05-06T18:03:00Z"/>
          <w:rFonts w:ascii="Courier New" w:hAnsi="Courier New" w:cs="Courier New"/>
          <w:color w:val="000000"/>
          <w:sz w:val="20"/>
          <w:szCs w:val="20"/>
          <w:highlight w:val="white"/>
        </w:rPr>
      </w:pPr>
      <w:ins w:id="105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187264A0" w14:textId="77777777" w:rsidR="003A2FEE" w:rsidRDefault="003A2FEE" w:rsidP="003A2FEE">
      <w:pPr>
        <w:autoSpaceDE w:val="0"/>
        <w:autoSpaceDN w:val="0"/>
        <w:adjustRightInd w:val="0"/>
        <w:spacing w:after="0" w:line="240" w:lineRule="auto"/>
        <w:rPr>
          <w:ins w:id="1057" w:author="Michael Bell" w:date="2013-05-06T18:03:00Z"/>
          <w:rFonts w:ascii="Courier New" w:hAnsi="Courier New" w:cs="Courier New"/>
          <w:color w:val="000000"/>
          <w:sz w:val="20"/>
          <w:szCs w:val="20"/>
          <w:highlight w:val="white"/>
        </w:rPr>
      </w:pPr>
      <w:ins w:id="105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8B18AD" w14:textId="77777777" w:rsidR="003A2FEE" w:rsidRDefault="003A2FEE" w:rsidP="003A2FEE">
      <w:pPr>
        <w:autoSpaceDE w:val="0"/>
        <w:autoSpaceDN w:val="0"/>
        <w:adjustRightInd w:val="0"/>
        <w:spacing w:after="0" w:line="240" w:lineRule="auto"/>
        <w:rPr>
          <w:ins w:id="1059" w:author="Michael Bell" w:date="2013-05-06T18:03:00Z"/>
          <w:rFonts w:ascii="Courier New" w:hAnsi="Courier New" w:cs="Courier New"/>
          <w:color w:val="000000"/>
          <w:sz w:val="20"/>
          <w:szCs w:val="20"/>
          <w:highlight w:val="white"/>
        </w:rPr>
      </w:pPr>
      <w:ins w:id="106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E3E9AC9" w14:textId="77777777" w:rsidR="003A2FEE" w:rsidRDefault="003A2FEE" w:rsidP="003A2FEE">
      <w:pPr>
        <w:autoSpaceDE w:val="0"/>
        <w:autoSpaceDN w:val="0"/>
        <w:adjustRightInd w:val="0"/>
        <w:spacing w:after="0" w:line="240" w:lineRule="auto"/>
        <w:rPr>
          <w:ins w:id="1061" w:author="Michael Bell" w:date="2013-05-06T18:03:00Z"/>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ins w:id="1062" w:author="Michael Bell" w:date="2013-05-06T18:03:00Z"/>
          <w:rFonts w:ascii="Courier New" w:hAnsi="Courier New" w:cs="Courier New"/>
          <w:color w:val="008000"/>
          <w:sz w:val="20"/>
          <w:szCs w:val="20"/>
          <w:highlight w:val="white"/>
        </w:rPr>
      </w:pPr>
      <w:ins w:id="1063"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ins>
    </w:p>
    <w:p w14:paraId="46E8D1CD" w14:textId="77777777" w:rsidR="003A2FEE" w:rsidRDefault="003A2FEE" w:rsidP="003A2FEE">
      <w:pPr>
        <w:autoSpaceDE w:val="0"/>
        <w:autoSpaceDN w:val="0"/>
        <w:adjustRightInd w:val="0"/>
        <w:spacing w:after="0" w:line="240" w:lineRule="auto"/>
        <w:rPr>
          <w:ins w:id="1064" w:author="Michael Bell" w:date="2013-05-06T18:03:00Z"/>
          <w:rFonts w:ascii="Courier New" w:hAnsi="Courier New" w:cs="Courier New"/>
          <w:color w:val="000000"/>
          <w:sz w:val="20"/>
          <w:szCs w:val="20"/>
          <w:highlight w:val="white"/>
        </w:rPr>
      </w:pPr>
      <w:ins w:id="106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CC584DB" w14:textId="77777777" w:rsidR="003A2FEE" w:rsidRDefault="003A2FEE" w:rsidP="003A2FEE">
      <w:pPr>
        <w:autoSpaceDE w:val="0"/>
        <w:autoSpaceDN w:val="0"/>
        <w:adjustRightInd w:val="0"/>
        <w:spacing w:after="0" w:line="240" w:lineRule="auto"/>
        <w:rPr>
          <w:ins w:id="1066" w:author="Michael Bell" w:date="2013-05-06T18:03:00Z"/>
          <w:rFonts w:ascii="Courier New" w:hAnsi="Courier New" w:cs="Courier New"/>
          <w:color w:val="000000"/>
          <w:sz w:val="20"/>
          <w:szCs w:val="20"/>
          <w:highlight w:val="white"/>
        </w:rPr>
      </w:pPr>
      <w:ins w:id="106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086A829" w14:textId="77777777" w:rsidR="003A2FEE" w:rsidRDefault="003A2FEE" w:rsidP="003A2FEE">
      <w:pPr>
        <w:autoSpaceDE w:val="0"/>
        <w:autoSpaceDN w:val="0"/>
        <w:adjustRightInd w:val="0"/>
        <w:spacing w:after="0" w:line="240" w:lineRule="auto"/>
        <w:rPr>
          <w:ins w:id="1068" w:author="Michael Bell" w:date="2013-05-06T18:03:00Z"/>
          <w:rFonts w:ascii="Courier New" w:hAnsi="Courier New" w:cs="Courier New"/>
          <w:color w:val="000000"/>
          <w:sz w:val="20"/>
          <w:szCs w:val="20"/>
          <w:highlight w:val="white"/>
        </w:rPr>
      </w:pPr>
      <w:ins w:id="106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8EE2E98" w14:textId="77777777" w:rsidR="003A2FEE" w:rsidRDefault="003A2FEE" w:rsidP="003A2FEE">
      <w:pPr>
        <w:autoSpaceDE w:val="0"/>
        <w:autoSpaceDN w:val="0"/>
        <w:adjustRightInd w:val="0"/>
        <w:spacing w:after="0" w:line="240" w:lineRule="auto"/>
        <w:rPr>
          <w:ins w:id="1070" w:author="Michael Bell" w:date="2013-05-06T18:03:00Z"/>
          <w:rFonts w:ascii="Courier New" w:hAnsi="Courier New" w:cs="Courier New"/>
          <w:color w:val="000000"/>
          <w:sz w:val="20"/>
          <w:szCs w:val="20"/>
          <w:highlight w:val="white"/>
        </w:rPr>
      </w:pPr>
      <w:ins w:id="107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647E673E" w14:textId="77777777" w:rsidR="003A2FEE" w:rsidRDefault="003A2FEE" w:rsidP="003A2FEE">
      <w:pPr>
        <w:autoSpaceDE w:val="0"/>
        <w:autoSpaceDN w:val="0"/>
        <w:adjustRightInd w:val="0"/>
        <w:spacing w:after="0" w:line="240" w:lineRule="auto"/>
        <w:rPr>
          <w:ins w:id="1072" w:author="Michael Bell" w:date="2013-05-06T18:03:00Z"/>
          <w:rFonts w:ascii="Courier New" w:hAnsi="Courier New" w:cs="Courier New"/>
          <w:color w:val="000000"/>
          <w:sz w:val="20"/>
          <w:szCs w:val="20"/>
          <w:highlight w:val="white"/>
        </w:rPr>
      </w:pPr>
      <w:ins w:id="107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4B9043" w14:textId="77777777" w:rsidR="003A2FEE" w:rsidRDefault="003A2FEE" w:rsidP="003A2FEE">
      <w:pPr>
        <w:autoSpaceDE w:val="0"/>
        <w:autoSpaceDN w:val="0"/>
        <w:adjustRightInd w:val="0"/>
        <w:spacing w:after="0" w:line="240" w:lineRule="auto"/>
        <w:rPr>
          <w:ins w:id="1074" w:author="Michael Bell" w:date="2013-05-06T18:03:00Z"/>
          <w:rFonts w:ascii="Courier New" w:hAnsi="Courier New" w:cs="Courier New"/>
          <w:color w:val="000000"/>
          <w:sz w:val="20"/>
          <w:szCs w:val="20"/>
          <w:highlight w:val="white"/>
        </w:rPr>
      </w:pPr>
      <w:ins w:id="107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4DEA32E8" w14:textId="77777777" w:rsidR="003A2FEE" w:rsidRDefault="003A2FEE" w:rsidP="003A2FEE">
      <w:pPr>
        <w:autoSpaceDE w:val="0"/>
        <w:autoSpaceDN w:val="0"/>
        <w:adjustRightInd w:val="0"/>
        <w:spacing w:after="0" w:line="240" w:lineRule="auto"/>
        <w:rPr>
          <w:ins w:id="1076" w:author="Michael Bell" w:date="2013-05-06T18:03:00Z"/>
          <w:rFonts w:ascii="Courier New" w:hAnsi="Courier New" w:cs="Courier New"/>
          <w:color w:val="000000"/>
          <w:sz w:val="20"/>
          <w:szCs w:val="20"/>
          <w:highlight w:val="white"/>
        </w:rPr>
      </w:pPr>
      <w:ins w:id="107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AFBC95" w14:textId="77777777" w:rsidR="003A2FEE" w:rsidRDefault="003A2FEE" w:rsidP="003A2FEE">
      <w:pPr>
        <w:autoSpaceDE w:val="0"/>
        <w:autoSpaceDN w:val="0"/>
        <w:adjustRightInd w:val="0"/>
        <w:spacing w:after="0" w:line="240" w:lineRule="auto"/>
        <w:rPr>
          <w:ins w:id="1078" w:author="Michael Bell" w:date="2013-05-06T18:03:00Z"/>
          <w:rFonts w:ascii="Courier New" w:hAnsi="Courier New" w:cs="Courier New"/>
          <w:color w:val="000000"/>
          <w:sz w:val="20"/>
          <w:szCs w:val="20"/>
          <w:highlight w:val="white"/>
        </w:rPr>
      </w:pPr>
      <w:ins w:id="1079" w:author="Michael Bell" w:date="2013-05-06T18:03:00Z">
        <w:r>
          <w:rPr>
            <w:rFonts w:ascii="Courier New" w:hAnsi="Courier New" w:cs="Courier New"/>
            <w:color w:val="000000"/>
            <w:sz w:val="20"/>
            <w:szCs w:val="20"/>
            <w:highlight w:val="white"/>
          </w:rPr>
          <w:t xml:space="preserve">  </w:t>
        </w:r>
      </w:ins>
    </w:p>
    <w:p w14:paraId="6CE272D9" w14:textId="77777777" w:rsidR="003A2FEE" w:rsidRDefault="003A2FEE" w:rsidP="003A2FEE">
      <w:pPr>
        <w:autoSpaceDE w:val="0"/>
        <w:autoSpaceDN w:val="0"/>
        <w:adjustRightInd w:val="0"/>
        <w:spacing w:after="0" w:line="240" w:lineRule="auto"/>
        <w:rPr>
          <w:ins w:id="1080" w:author="Michael Bell" w:date="2013-05-06T18:03:00Z"/>
          <w:rFonts w:ascii="Courier New" w:hAnsi="Courier New" w:cs="Courier New"/>
          <w:color w:val="008000"/>
          <w:sz w:val="20"/>
          <w:szCs w:val="20"/>
          <w:highlight w:val="white"/>
        </w:rPr>
      </w:pPr>
      <w:ins w:id="1081"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ins>
    </w:p>
    <w:p w14:paraId="465CDD0D" w14:textId="77777777" w:rsidR="003A2FEE" w:rsidRDefault="003A2FEE" w:rsidP="003A2FEE">
      <w:pPr>
        <w:autoSpaceDE w:val="0"/>
        <w:autoSpaceDN w:val="0"/>
        <w:adjustRightInd w:val="0"/>
        <w:spacing w:after="0" w:line="240" w:lineRule="auto"/>
        <w:rPr>
          <w:ins w:id="1082" w:author="Michael Bell" w:date="2013-05-06T18:03:00Z"/>
          <w:rFonts w:ascii="Courier New" w:hAnsi="Courier New" w:cs="Courier New"/>
          <w:color w:val="000000"/>
          <w:sz w:val="20"/>
          <w:szCs w:val="20"/>
          <w:highlight w:val="white"/>
        </w:rPr>
      </w:pPr>
      <w:ins w:id="108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3991D0D" w14:textId="77777777" w:rsidR="003A2FEE" w:rsidRDefault="003A2FEE" w:rsidP="003A2FEE">
      <w:pPr>
        <w:autoSpaceDE w:val="0"/>
        <w:autoSpaceDN w:val="0"/>
        <w:adjustRightInd w:val="0"/>
        <w:spacing w:after="0" w:line="240" w:lineRule="auto"/>
        <w:rPr>
          <w:ins w:id="1084" w:author="Michael Bell" w:date="2013-05-06T18:03:00Z"/>
          <w:rFonts w:ascii="Courier New" w:hAnsi="Courier New" w:cs="Courier New"/>
          <w:color w:val="000000"/>
          <w:sz w:val="20"/>
          <w:szCs w:val="20"/>
          <w:highlight w:val="white"/>
        </w:rPr>
      </w:pPr>
      <w:ins w:id="108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53FC7A0D" w14:textId="77777777" w:rsidR="003A2FEE" w:rsidRDefault="003A2FEE" w:rsidP="003A2FEE">
      <w:pPr>
        <w:autoSpaceDE w:val="0"/>
        <w:autoSpaceDN w:val="0"/>
        <w:adjustRightInd w:val="0"/>
        <w:spacing w:after="0" w:line="240" w:lineRule="auto"/>
        <w:rPr>
          <w:ins w:id="1086" w:author="Michael Bell" w:date="2013-05-06T18:03:00Z"/>
          <w:rFonts w:ascii="Courier New" w:hAnsi="Courier New" w:cs="Courier New"/>
          <w:color w:val="000000"/>
          <w:sz w:val="20"/>
          <w:szCs w:val="20"/>
          <w:highlight w:val="white"/>
        </w:rPr>
      </w:pPr>
      <w:ins w:id="108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17E32828" w14:textId="77777777" w:rsidR="003A2FEE" w:rsidRDefault="003A2FEE" w:rsidP="003A2FEE">
      <w:pPr>
        <w:autoSpaceDE w:val="0"/>
        <w:autoSpaceDN w:val="0"/>
        <w:adjustRightInd w:val="0"/>
        <w:spacing w:after="0" w:line="240" w:lineRule="auto"/>
        <w:rPr>
          <w:ins w:id="1088" w:author="Michael Bell" w:date="2013-05-06T18:03:00Z"/>
          <w:rFonts w:ascii="Courier New" w:hAnsi="Courier New" w:cs="Courier New"/>
          <w:color w:val="000000"/>
          <w:sz w:val="20"/>
          <w:szCs w:val="20"/>
          <w:highlight w:val="white"/>
        </w:rPr>
      </w:pPr>
      <w:ins w:id="108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0883B6F" w14:textId="77777777" w:rsidR="003A2FEE" w:rsidRDefault="003A2FEE" w:rsidP="003A2FEE">
      <w:pPr>
        <w:autoSpaceDE w:val="0"/>
        <w:autoSpaceDN w:val="0"/>
        <w:adjustRightInd w:val="0"/>
        <w:spacing w:after="0" w:line="240" w:lineRule="auto"/>
        <w:rPr>
          <w:ins w:id="1090" w:author="Michael Bell" w:date="2013-05-06T18:03:00Z"/>
          <w:rFonts w:ascii="Courier New" w:hAnsi="Courier New" w:cs="Courier New"/>
          <w:color w:val="000000"/>
          <w:sz w:val="20"/>
          <w:szCs w:val="20"/>
          <w:highlight w:val="white"/>
        </w:rPr>
      </w:pPr>
      <w:ins w:id="109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055CCDF2" w14:textId="77777777" w:rsidR="003A2FEE" w:rsidRDefault="003A2FEE" w:rsidP="003A2FEE">
      <w:pPr>
        <w:autoSpaceDE w:val="0"/>
        <w:autoSpaceDN w:val="0"/>
        <w:adjustRightInd w:val="0"/>
        <w:spacing w:after="0" w:line="240" w:lineRule="auto"/>
        <w:rPr>
          <w:ins w:id="1092" w:author="Michael Bell" w:date="2013-05-06T18:03:00Z"/>
          <w:rFonts w:ascii="Courier New" w:hAnsi="Courier New" w:cs="Courier New"/>
          <w:color w:val="000000"/>
          <w:sz w:val="20"/>
          <w:szCs w:val="20"/>
          <w:highlight w:val="white"/>
        </w:rPr>
      </w:pPr>
      <w:ins w:id="109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4556E5E" w14:textId="77777777" w:rsidR="003A2FEE" w:rsidRDefault="003A2FEE" w:rsidP="003A2FEE">
      <w:pPr>
        <w:autoSpaceDE w:val="0"/>
        <w:autoSpaceDN w:val="0"/>
        <w:adjustRightInd w:val="0"/>
        <w:spacing w:after="0" w:line="240" w:lineRule="auto"/>
        <w:rPr>
          <w:ins w:id="1094" w:author="Michael Bell" w:date="2013-05-06T18:03:00Z"/>
          <w:rFonts w:ascii="Courier New" w:hAnsi="Courier New" w:cs="Courier New"/>
          <w:color w:val="000000"/>
          <w:sz w:val="20"/>
          <w:szCs w:val="20"/>
          <w:highlight w:val="white"/>
        </w:rPr>
      </w:pPr>
      <w:ins w:id="109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6C77ECFC" w14:textId="77777777" w:rsidR="003A2FEE" w:rsidRDefault="003A2FEE" w:rsidP="003A2FEE">
      <w:pPr>
        <w:autoSpaceDE w:val="0"/>
        <w:autoSpaceDN w:val="0"/>
        <w:adjustRightInd w:val="0"/>
        <w:spacing w:after="0" w:line="240" w:lineRule="auto"/>
        <w:rPr>
          <w:ins w:id="1096" w:author="Michael Bell" w:date="2013-05-06T18:03:00Z"/>
          <w:rFonts w:ascii="Courier New" w:hAnsi="Courier New" w:cs="Courier New"/>
          <w:color w:val="000000"/>
          <w:sz w:val="20"/>
          <w:szCs w:val="20"/>
          <w:highlight w:val="white"/>
        </w:rPr>
      </w:pPr>
      <w:ins w:id="1097" w:author="Michael Bell" w:date="2013-05-06T18:03:00Z">
        <w:r>
          <w:rPr>
            <w:rFonts w:ascii="Courier New" w:hAnsi="Courier New" w:cs="Courier New"/>
            <w:color w:val="000000"/>
            <w:sz w:val="20"/>
            <w:szCs w:val="20"/>
            <w:highlight w:val="white"/>
          </w:rPr>
          <w:t xml:space="preserve">  </w:t>
        </w:r>
      </w:ins>
    </w:p>
    <w:p w14:paraId="4FCB8285" w14:textId="77777777" w:rsidR="003A2FEE" w:rsidRDefault="003A2FEE" w:rsidP="003A2FEE">
      <w:pPr>
        <w:autoSpaceDE w:val="0"/>
        <w:autoSpaceDN w:val="0"/>
        <w:adjustRightInd w:val="0"/>
        <w:spacing w:after="0" w:line="240" w:lineRule="auto"/>
        <w:rPr>
          <w:ins w:id="1098" w:author="Michael Bell" w:date="2013-05-06T18:03:00Z"/>
          <w:rFonts w:ascii="Courier New" w:hAnsi="Courier New" w:cs="Courier New"/>
          <w:color w:val="008000"/>
          <w:sz w:val="20"/>
          <w:szCs w:val="20"/>
          <w:highlight w:val="white"/>
        </w:rPr>
      </w:pPr>
      <w:ins w:id="1099"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ins>
    </w:p>
    <w:p w14:paraId="4D5B15A3" w14:textId="77777777" w:rsidR="003A2FEE" w:rsidRDefault="003A2FEE" w:rsidP="003A2FEE">
      <w:pPr>
        <w:autoSpaceDE w:val="0"/>
        <w:autoSpaceDN w:val="0"/>
        <w:adjustRightInd w:val="0"/>
        <w:spacing w:after="0" w:line="240" w:lineRule="auto"/>
        <w:rPr>
          <w:ins w:id="1100" w:author="Michael Bell" w:date="2013-05-06T18:03:00Z"/>
          <w:rFonts w:ascii="Courier New" w:hAnsi="Courier New" w:cs="Courier New"/>
          <w:color w:val="000000"/>
          <w:sz w:val="20"/>
          <w:szCs w:val="20"/>
          <w:highlight w:val="white"/>
        </w:rPr>
      </w:pPr>
      <w:ins w:id="110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3A59E894" w14:textId="77777777" w:rsidR="003A2FEE" w:rsidRDefault="003A2FEE" w:rsidP="003A2FEE">
      <w:pPr>
        <w:autoSpaceDE w:val="0"/>
        <w:autoSpaceDN w:val="0"/>
        <w:adjustRightInd w:val="0"/>
        <w:spacing w:after="0" w:line="240" w:lineRule="auto"/>
        <w:rPr>
          <w:ins w:id="1102" w:author="Michael Bell" w:date="2013-05-06T18:03:00Z"/>
          <w:rFonts w:ascii="Courier New" w:hAnsi="Courier New" w:cs="Courier New"/>
          <w:color w:val="000000"/>
          <w:sz w:val="20"/>
          <w:szCs w:val="20"/>
          <w:highlight w:val="white"/>
        </w:rPr>
      </w:pPr>
      <w:ins w:id="110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63C51DB" w14:textId="77777777" w:rsidR="003A2FEE" w:rsidRDefault="003A2FEE" w:rsidP="003A2FEE">
      <w:pPr>
        <w:autoSpaceDE w:val="0"/>
        <w:autoSpaceDN w:val="0"/>
        <w:adjustRightInd w:val="0"/>
        <w:spacing w:after="0" w:line="240" w:lineRule="auto"/>
        <w:rPr>
          <w:ins w:id="1104" w:author="Michael Bell" w:date="2013-05-06T18:03:00Z"/>
          <w:rFonts w:ascii="Courier New" w:hAnsi="Courier New" w:cs="Courier New"/>
          <w:color w:val="000000"/>
          <w:sz w:val="20"/>
          <w:szCs w:val="20"/>
          <w:highlight w:val="white"/>
        </w:rPr>
      </w:pPr>
      <w:ins w:id="1105"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31CFB19" w14:textId="77777777" w:rsidR="003A2FEE" w:rsidRDefault="003A2FEE" w:rsidP="003A2FEE">
      <w:pPr>
        <w:autoSpaceDE w:val="0"/>
        <w:autoSpaceDN w:val="0"/>
        <w:adjustRightInd w:val="0"/>
        <w:spacing w:after="0" w:line="240" w:lineRule="auto"/>
        <w:rPr>
          <w:ins w:id="1106" w:author="Michael Bell" w:date="2013-05-06T18:03:00Z"/>
          <w:rFonts w:ascii="Courier New" w:hAnsi="Courier New" w:cs="Courier New"/>
          <w:color w:val="000000"/>
          <w:sz w:val="20"/>
          <w:szCs w:val="20"/>
          <w:highlight w:val="white"/>
        </w:rPr>
      </w:pPr>
      <w:ins w:id="110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39D9E54B" w14:textId="77777777" w:rsidR="003A2FEE" w:rsidRDefault="003A2FEE" w:rsidP="003A2FEE">
      <w:pPr>
        <w:autoSpaceDE w:val="0"/>
        <w:autoSpaceDN w:val="0"/>
        <w:adjustRightInd w:val="0"/>
        <w:spacing w:after="0" w:line="240" w:lineRule="auto"/>
        <w:rPr>
          <w:ins w:id="1108" w:author="Michael Bell" w:date="2013-05-06T18:03:00Z"/>
          <w:rFonts w:ascii="Courier New" w:hAnsi="Courier New" w:cs="Courier New"/>
          <w:color w:val="000000"/>
          <w:sz w:val="20"/>
          <w:szCs w:val="20"/>
          <w:highlight w:val="white"/>
        </w:rPr>
      </w:pPr>
      <w:ins w:id="110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3E47C8" w14:textId="77777777" w:rsidR="003A2FEE" w:rsidRDefault="003A2FEE" w:rsidP="003A2FEE">
      <w:pPr>
        <w:autoSpaceDE w:val="0"/>
        <w:autoSpaceDN w:val="0"/>
        <w:adjustRightInd w:val="0"/>
        <w:spacing w:after="0" w:line="240" w:lineRule="auto"/>
        <w:rPr>
          <w:ins w:id="1110" w:author="Michael Bell" w:date="2013-05-06T18:03:00Z"/>
          <w:rFonts w:ascii="Courier New" w:hAnsi="Courier New" w:cs="Courier New"/>
          <w:color w:val="000000"/>
          <w:sz w:val="20"/>
          <w:szCs w:val="20"/>
          <w:highlight w:val="white"/>
        </w:rPr>
      </w:pPr>
      <w:ins w:id="111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B54C62F" w14:textId="77777777" w:rsidR="003A2FEE" w:rsidRDefault="003A2FEE" w:rsidP="003A2FEE">
      <w:pPr>
        <w:autoSpaceDE w:val="0"/>
        <w:autoSpaceDN w:val="0"/>
        <w:adjustRightInd w:val="0"/>
        <w:spacing w:after="0" w:line="240" w:lineRule="auto"/>
        <w:rPr>
          <w:ins w:id="1112" w:author="Michael Bell" w:date="2013-05-06T18:03:00Z"/>
          <w:rFonts w:ascii="Courier New" w:hAnsi="Courier New" w:cs="Courier New"/>
          <w:color w:val="000000"/>
          <w:sz w:val="20"/>
          <w:szCs w:val="20"/>
          <w:highlight w:val="white"/>
        </w:rPr>
      </w:pPr>
      <w:ins w:id="1113" w:author="Michael Bell" w:date="2013-05-06T18:03:00Z">
        <w:r>
          <w:rPr>
            <w:rFonts w:ascii="Courier New" w:hAnsi="Courier New" w:cs="Courier New"/>
            <w:color w:val="000000"/>
            <w:sz w:val="20"/>
            <w:szCs w:val="20"/>
            <w:highlight w:val="white"/>
          </w:rPr>
          <w:t xml:space="preserve">  </w:t>
        </w:r>
      </w:ins>
    </w:p>
    <w:p w14:paraId="6E43BCBB" w14:textId="77777777" w:rsidR="003A2FEE" w:rsidRDefault="003A2FEE" w:rsidP="003A2FEE">
      <w:pPr>
        <w:autoSpaceDE w:val="0"/>
        <w:autoSpaceDN w:val="0"/>
        <w:adjustRightInd w:val="0"/>
        <w:spacing w:after="0" w:line="240" w:lineRule="auto"/>
        <w:rPr>
          <w:ins w:id="1114" w:author="Michael Bell" w:date="2013-05-06T18:03:00Z"/>
          <w:rFonts w:ascii="Courier New" w:hAnsi="Courier New" w:cs="Courier New"/>
          <w:color w:val="008000"/>
          <w:sz w:val="20"/>
          <w:szCs w:val="20"/>
          <w:highlight w:val="white"/>
        </w:rPr>
      </w:pPr>
      <w:ins w:id="111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ins>
    </w:p>
    <w:p w14:paraId="37AC52F6" w14:textId="77777777" w:rsidR="003A2FEE" w:rsidRDefault="003A2FEE" w:rsidP="003A2FEE">
      <w:pPr>
        <w:autoSpaceDE w:val="0"/>
        <w:autoSpaceDN w:val="0"/>
        <w:adjustRightInd w:val="0"/>
        <w:spacing w:after="0" w:line="240" w:lineRule="auto"/>
        <w:rPr>
          <w:ins w:id="1116" w:author="Michael Bell" w:date="2013-05-06T18:03:00Z"/>
          <w:rFonts w:ascii="Courier New" w:hAnsi="Courier New" w:cs="Courier New"/>
          <w:color w:val="000000"/>
          <w:sz w:val="20"/>
          <w:szCs w:val="20"/>
          <w:highlight w:val="white"/>
        </w:rPr>
      </w:pPr>
      <w:ins w:id="111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8F7791D" w14:textId="77777777" w:rsidR="003A2FEE" w:rsidRDefault="003A2FEE" w:rsidP="003A2FEE">
      <w:pPr>
        <w:autoSpaceDE w:val="0"/>
        <w:autoSpaceDN w:val="0"/>
        <w:adjustRightInd w:val="0"/>
        <w:spacing w:after="0" w:line="240" w:lineRule="auto"/>
        <w:rPr>
          <w:ins w:id="1118" w:author="Michael Bell" w:date="2013-05-06T18:03:00Z"/>
          <w:rFonts w:ascii="Courier New" w:hAnsi="Courier New" w:cs="Courier New"/>
          <w:color w:val="000000"/>
          <w:sz w:val="20"/>
          <w:szCs w:val="20"/>
          <w:highlight w:val="white"/>
        </w:rPr>
      </w:pPr>
      <w:ins w:id="111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78EE2DE4" w14:textId="77777777" w:rsidR="003A2FEE" w:rsidRDefault="003A2FEE" w:rsidP="003A2FEE">
      <w:pPr>
        <w:autoSpaceDE w:val="0"/>
        <w:autoSpaceDN w:val="0"/>
        <w:adjustRightInd w:val="0"/>
        <w:spacing w:after="0" w:line="240" w:lineRule="auto"/>
        <w:rPr>
          <w:ins w:id="1120" w:author="Michael Bell" w:date="2013-05-06T18:03:00Z"/>
          <w:rFonts w:ascii="Courier New" w:hAnsi="Courier New" w:cs="Courier New"/>
          <w:color w:val="000000"/>
          <w:sz w:val="20"/>
          <w:szCs w:val="20"/>
          <w:highlight w:val="white"/>
        </w:rPr>
      </w:pPr>
      <w:ins w:id="112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6463744B" w14:textId="77777777" w:rsidR="003A2FEE" w:rsidRDefault="003A2FEE" w:rsidP="003A2FEE">
      <w:pPr>
        <w:autoSpaceDE w:val="0"/>
        <w:autoSpaceDN w:val="0"/>
        <w:adjustRightInd w:val="0"/>
        <w:spacing w:after="0" w:line="240" w:lineRule="auto"/>
        <w:rPr>
          <w:ins w:id="1122" w:author="Michael Bell" w:date="2013-05-06T18:03:00Z"/>
          <w:rFonts w:ascii="Courier New" w:hAnsi="Courier New" w:cs="Courier New"/>
          <w:color w:val="000000"/>
          <w:sz w:val="20"/>
          <w:szCs w:val="20"/>
          <w:highlight w:val="white"/>
        </w:rPr>
      </w:pPr>
      <w:ins w:id="112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67153CF" w14:textId="77777777" w:rsidR="003A2FEE" w:rsidRDefault="003A2FEE" w:rsidP="003A2FEE">
      <w:pPr>
        <w:autoSpaceDE w:val="0"/>
        <w:autoSpaceDN w:val="0"/>
        <w:adjustRightInd w:val="0"/>
        <w:spacing w:after="0" w:line="240" w:lineRule="auto"/>
        <w:rPr>
          <w:ins w:id="1124" w:author="Michael Bell" w:date="2013-05-06T18:03:00Z"/>
          <w:rFonts w:ascii="Courier New" w:hAnsi="Courier New" w:cs="Courier New"/>
          <w:color w:val="000000"/>
          <w:sz w:val="20"/>
          <w:szCs w:val="20"/>
          <w:highlight w:val="white"/>
        </w:rPr>
      </w:pPr>
      <w:ins w:id="1125" w:author="Michael Bell" w:date="2013-05-06T18:03:00Z">
        <w:r>
          <w:rPr>
            <w:rFonts w:ascii="Courier New" w:hAnsi="Courier New" w:cs="Courier New"/>
            <w:color w:val="000000"/>
            <w:sz w:val="20"/>
            <w:szCs w:val="20"/>
            <w:highlight w:val="white"/>
          </w:rPr>
          <w:t xml:space="preserve">     </w:t>
        </w:r>
      </w:ins>
    </w:p>
    <w:p w14:paraId="54A921FC" w14:textId="77777777" w:rsidR="003A2FEE" w:rsidRDefault="003A2FEE" w:rsidP="003A2FEE">
      <w:pPr>
        <w:autoSpaceDE w:val="0"/>
        <w:autoSpaceDN w:val="0"/>
        <w:adjustRightInd w:val="0"/>
        <w:spacing w:after="0" w:line="240" w:lineRule="auto"/>
        <w:rPr>
          <w:ins w:id="1126" w:author="Michael Bell" w:date="2013-05-06T18:03:00Z"/>
          <w:rFonts w:ascii="Courier New" w:hAnsi="Courier New" w:cs="Courier New"/>
          <w:color w:val="000000"/>
          <w:sz w:val="20"/>
          <w:szCs w:val="20"/>
          <w:highlight w:val="white"/>
        </w:rPr>
      </w:pPr>
      <w:ins w:id="112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30778954" w14:textId="7789AF10" w:rsidR="006918A7" w:rsidDel="00116173" w:rsidRDefault="003A2FEE" w:rsidP="003A2FEE">
      <w:pPr>
        <w:widowControl w:val="0"/>
        <w:autoSpaceDE w:val="0"/>
        <w:autoSpaceDN w:val="0"/>
        <w:adjustRightInd w:val="0"/>
        <w:spacing w:after="0" w:line="240" w:lineRule="auto"/>
        <w:rPr>
          <w:del w:id="1128" w:author="Michael Bell" w:date="2013-05-06T17:53:00Z"/>
          <w:rFonts w:ascii="Courier New" w:hAnsi="Courier New" w:cs="Courier New"/>
          <w:color w:val="008000"/>
          <w:sz w:val="20"/>
          <w:szCs w:val="20"/>
          <w:highlight w:val="white"/>
        </w:rPr>
      </w:pPr>
      <w:ins w:id="1129" w:author="Michael Bell" w:date="2013-05-06T18:03:00Z">
        <w:r>
          <w:rPr>
            <w:rFonts w:ascii="Courier New" w:hAnsi="Courier New" w:cs="Courier New"/>
            <w:b/>
            <w:bCs/>
            <w:color w:val="000080"/>
            <w:sz w:val="20"/>
            <w:szCs w:val="20"/>
            <w:highlight w:val="white"/>
          </w:rPr>
          <w:t>}</w:t>
        </w:r>
      </w:ins>
      <w:del w:id="1130" w:author="Michael Bell" w:date="2013-05-06T17:53:00Z">
        <w:r w:rsidR="006918A7" w:rsidDel="00116173">
          <w:rPr>
            <w:rFonts w:ascii="Courier New" w:hAnsi="Courier New" w:cs="Courier New"/>
            <w:color w:val="008000"/>
            <w:sz w:val="20"/>
            <w:szCs w:val="20"/>
            <w:highlight w:val="white"/>
          </w:rPr>
          <w:delText>/*</w:delText>
        </w:r>
      </w:del>
    </w:p>
    <w:p w14:paraId="74DC235E" w14:textId="27B7DCBC" w:rsidR="006918A7" w:rsidDel="00116173" w:rsidRDefault="006918A7" w:rsidP="006918A7">
      <w:pPr>
        <w:widowControl w:val="0"/>
        <w:autoSpaceDE w:val="0"/>
        <w:autoSpaceDN w:val="0"/>
        <w:adjustRightInd w:val="0"/>
        <w:spacing w:after="0" w:line="240" w:lineRule="auto"/>
        <w:rPr>
          <w:del w:id="1131" w:author="Michael Bell" w:date="2013-05-06T17:53:00Z"/>
          <w:rFonts w:ascii="Courier New" w:hAnsi="Courier New" w:cs="Courier New"/>
          <w:color w:val="008000"/>
          <w:sz w:val="20"/>
          <w:szCs w:val="20"/>
          <w:highlight w:val="white"/>
        </w:rPr>
      </w:pPr>
    </w:p>
    <w:p w14:paraId="3C45D4C5" w14:textId="539BF176" w:rsidR="006918A7" w:rsidDel="00116173" w:rsidRDefault="006918A7" w:rsidP="006918A7">
      <w:pPr>
        <w:widowControl w:val="0"/>
        <w:autoSpaceDE w:val="0"/>
        <w:autoSpaceDN w:val="0"/>
        <w:adjustRightInd w:val="0"/>
        <w:spacing w:after="0" w:line="240" w:lineRule="auto"/>
        <w:rPr>
          <w:del w:id="1132" w:author="Michael Bell" w:date="2013-05-06T17:53:00Z"/>
          <w:rFonts w:ascii="Courier New" w:hAnsi="Courier New" w:cs="Courier New"/>
          <w:color w:val="008000"/>
          <w:sz w:val="20"/>
          <w:szCs w:val="20"/>
          <w:highlight w:val="white"/>
        </w:rPr>
      </w:pPr>
      <w:del w:id="1133" w:author="Michael Bell" w:date="2013-05-06T17:53:00Z">
        <w:r w:rsidDel="00116173">
          <w:rPr>
            <w:rFonts w:ascii="Courier New" w:hAnsi="Courier New" w:cs="Courier New"/>
            <w:color w:val="008000"/>
            <w:sz w:val="20"/>
            <w:szCs w:val="20"/>
            <w:highlight w:val="white"/>
          </w:rPr>
          <w:delText xml:space="preserve"> BELTRAK</w:delText>
        </w:r>
      </w:del>
    </w:p>
    <w:p w14:paraId="5E005AB6" w14:textId="208B1B8E" w:rsidR="006918A7" w:rsidDel="00116173" w:rsidRDefault="006918A7" w:rsidP="006918A7">
      <w:pPr>
        <w:widowControl w:val="0"/>
        <w:autoSpaceDE w:val="0"/>
        <w:autoSpaceDN w:val="0"/>
        <w:adjustRightInd w:val="0"/>
        <w:spacing w:after="0" w:line="240" w:lineRule="auto"/>
        <w:rPr>
          <w:del w:id="1134" w:author="Michael Bell" w:date="2013-05-06T17:53:00Z"/>
          <w:rFonts w:ascii="Courier New" w:hAnsi="Courier New" w:cs="Courier New"/>
          <w:color w:val="008000"/>
          <w:sz w:val="20"/>
          <w:szCs w:val="20"/>
          <w:highlight w:val="white"/>
        </w:rPr>
      </w:pPr>
      <w:del w:id="1135" w:author="Michael Bell" w:date="2013-05-06T17:53:00Z">
        <w:r w:rsidDel="00116173">
          <w:rPr>
            <w:rFonts w:ascii="Courier New" w:hAnsi="Courier New" w:cs="Courier New"/>
            <w:color w:val="008000"/>
            <w:sz w:val="20"/>
            <w:szCs w:val="20"/>
            <w:highlight w:val="white"/>
          </w:rPr>
          <w:delText xml:space="preserve"> </w:delText>
        </w:r>
      </w:del>
    </w:p>
    <w:p w14:paraId="4EA4ED74" w14:textId="13ACC857" w:rsidR="006918A7" w:rsidDel="00116173" w:rsidRDefault="006918A7" w:rsidP="006918A7">
      <w:pPr>
        <w:widowControl w:val="0"/>
        <w:autoSpaceDE w:val="0"/>
        <w:autoSpaceDN w:val="0"/>
        <w:adjustRightInd w:val="0"/>
        <w:spacing w:after="0" w:line="240" w:lineRule="auto"/>
        <w:rPr>
          <w:del w:id="1136" w:author="Michael Bell" w:date="2013-05-06T17:53:00Z"/>
          <w:rFonts w:ascii="Courier New" w:hAnsi="Courier New" w:cs="Courier New"/>
          <w:color w:val="008000"/>
          <w:sz w:val="20"/>
          <w:szCs w:val="20"/>
          <w:highlight w:val="white"/>
        </w:rPr>
      </w:pPr>
      <w:del w:id="1137" w:author="Michael Bell" w:date="2013-05-06T17:53:00Z">
        <w:r w:rsidDel="00116173">
          <w:rPr>
            <w:rFonts w:ascii="Courier New" w:hAnsi="Courier New" w:cs="Courier New"/>
            <w:color w:val="008000"/>
            <w:sz w:val="20"/>
            <w:szCs w:val="20"/>
            <w:highlight w:val="white"/>
          </w:rPr>
          <w:delText xml:space="preserve"> V1.0</w:delText>
        </w:r>
      </w:del>
    </w:p>
    <w:p w14:paraId="28366637" w14:textId="35BE7940" w:rsidR="006918A7" w:rsidDel="00116173" w:rsidRDefault="006918A7" w:rsidP="00116173">
      <w:pPr>
        <w:widowControl w:val="0"/>
        <w:tabs>
          <w:tab w:val="left" w:pos="825"/>
        </w:tabs>
        <w:autoSpaceDE w:val="0"/>
        <w:autoSpaceDN w:val="0"/>
        <w:adjustRightInd w:val="0"/>
        <w:spacing w:after="0" w:line="240" w:lineRule="auto"/>
        <w:rPr>
          <w:del w:id="1138" w:author="Michael Bell" w:date="2013-05-06T17:53:00Z"/>
          <w:rFonts w:ascii="Courier New" w:hAnsi="Courier New" w:cs="Courier New"/>
          <w:color w:val="008000"/>
          <w:sz w:val="20"/>
          <w:szCs w:val="20"/>
          <w:highlight w:val="white"/>
        </w:rPr>
        <w:pPrChange w:id="1139" w:author="Michael Bell" w:date="2013-05-06T17:53:00Z">
          <w:pPr>
            <w:widowControl w:val="0"/>
            <w:autoSpaceDE w:val="0"/>
            <w:autoSpaceDN w:val="0"/>
            <w:adjustRightInd w:val="0"/>
            <w:spacing w:after="0" w:line="240" w:lineRule="auto"/>
          </w:pPr>
        </w:pPrChange>
      </w:pPr>
      <w:del w:id="1140" w:author="Michael Bell" w:date="2013-05-06T17:53:00Z">
        <w:r w:rsidDel="00116173">
          <w:rPr>
            <w:rFonts w:ascii="Courier New" w:hAnsi="Courier New" w:cs="Courier New"/>
            <w:color w:val="008000"/>
            <w:sz w:val="20"/>
            <w:szCs w:val="20"/>
            <w:highlight w:val="white"/>
          </w:rPr>
          <w:delText xml:space="preserve"> </w:delText>
        </w:r>
      </w:del>
    </w:p>
    <w:p w14:paraId="49FC151C" w14:textId="5E66D9F8" w:rsidR="006918A7" w:rsidDel="00116173" w:rsidRDefault="006918A7" w:rsidP="006918A7">
      <w:pPr>
        <w:widowControl w:val="0"/>
        <w:autoSpaceDE w:val="0"/>
        <w:autoSpaceDN w:val="0"/>
        <w:adjustRightInd w:val="0"/>
        <w:spacing w:after="0" w:line="240" w:lineRule="auto"/>
        <w:rPr>
          <w:del w:id="1141" w:author="Michael Bell" w:date="2013-05-06T17:53:00Z"/>
          <w:rFonts w:ascii="Courier New" w:hAnsi="Courier New" w:cs="Courier New"/>
          <w:color w:val="008000"/>
          <w:sz w:val="20"/>
          <w:szCs w:val="20"/>
          <w:highlight w:val="white"/>
        </w:rPr>
      </w:pPr>
      <w:del w:id="1142" w:author="Michael Bell" w:date="2013-05-06T17:53:00Z">
        <w:r w:rsidDel="00116173">
          <w:rPr>
            <w:rFonts w:ascii="Courier New" w:hAnsi="Courier New" w:cs="Courier New"/>
            <w:color w:val="008000"/>
            <w:sz w:val="20"/>
            <w:szCs w:val="20"/>
            <w:highlight w:val="white"/>
          </w:rPr>
          <w:delText xml:space="preserve"> Hornby trainset automation</w:delText>
        </w:r>
      </w:del>
    </w:p>
    <w:p w14:paraId="66C2B7CC" w14:textId="2AC4F88E" w:rsidR="006918A7" w:rsidDel="00116173" w:rsidRDefault="006918A7" w:rsidP="006918A7">
      <w:pPr>
        <w:widowControl w:val="0"/>
        <w:autoSpaceDE w:val="0"/>
        <w:autoSpaceDN w:val="0"/>
        <w:adjustRightInd w:val="0"/>
        <w:spacing w:after="0" w:line="240" w:lineRule="auto"/>
        <w:rPr>
          <w:del w:id="1143" w:author="Michael Bell" w:date="2013-05-06T17:53:00Z"/>
          <w:rFonts w:ascii="Courier New" w:hAnsi="Courier New" w:cs="Courier New"/>
          <w:color w:val="008000"/>
          <w:sz w:val="20"/>
          <w:szCs w:val="20"/>
          <w:highlight w:val="white"/>
        </w:rPr>
      </w:pPr>
      <w:del w:id="1144" w:author="Michael Bell" w:date="2013-05-06T17:53:00Z">
        <w:r w:rsidDel="00116173">
          <w:rPr>
            <w:rFonts w:ascii="Courier New" w:hAnsi="Courier New" w:cs="Courier New"/>
            <w:color w:val="008000"/>
            <w:sz w:val="20"/>
            <w:szCs w:val="20"/>
            <w:highlight w:val="white"/>
          </w:rPr>
          <w:delText xml:space="preserve"> </w:delText>
        </w:r>
      </w:del>
    </w:p>
    <w:p w14:paraId="57120B23" w14:textId="618023EB" w:rsidR="006918A7" w:rsidDel="00116173" w:rsidRDefault="006918A7" w:rsidP="006918A7">
      <w:pPr>
        <w:widowControl w:val="0"/>
        <w:autoSpaceDE w:val="0"/>
        <w:autoSpaceDN w:val="0"/>
        <w:adjustRightInd w:val="0"/>
        <w:spacing w:after="0" w:line="240" w:lineRule="auto"/>
        <w:rPr>
          <w:del w:id="1145" w:author="Michael Bell" w:date="2013-05-06T17:53:00Z"/>
          <w:rFonts w:ascii="Courier New" w:hAnsi="Courier New" w:cs="Courier New"/>
          <w:color w:val="008000"/>
          <w:sz w:val="20"/>
          <w:szCs w:val="20"/>
          <w:highlight w:val="white"/>
        </w:rPr>
      </w:pPr>
      <w:del w:id="1146" w:author="Michael Bell" w:date="2013-05-06T17:53:00Z">
        <w:r w:rsidDel="00116173">
          <w:rPr>
            <w:rFonts w:ascii="Courier New" w:hAnsi="Courier New" w:cs="Courier New"/>
            <w:color w:val="008000"/>
            <w:sz w:val="20"/>
            <w:szCs w:val="20"/>
            <w:highlight w:val="white"/>
          </w:rPr>
          <w:delText xml:space="preserve"> By Michael Bell</w:delText>
        </w:r>
      </w:del>
    </w:p>
    <w:p w14:paraId="6A422B7C" w14:textId="0BEEE164" w:rsidR="006918A7" w:rsidDel="00116173" w:rsidRDefault="006918A7" w:rsidP="006918A7">
      <w:pPr>
        <w:widowControl w:val="0"/>
        <w:autoSpaceDE w:val="0"/>
        <w:autoSpaceDN w:val="0"/>
        <w:adjustRightInd w:val="0"/>
        <w:spacing w:after="0" w:line="240" w:lineRule="auto"/>
        <w:rPr>
          <w:del w:id="1147" w:author="Michael Bell" w:date="2013-05-06T17:53:00Z"/>
          <w:rFonts w:ascii="Courier New" w:hAnsi="Courier New" w:cs="Courier New"/>
          <w:color w:val="008000"/>
          <w:sz w:val="20"/>
          <w:szCs w:val="20"/>
          <w:highlight w:val="white"/>
        </w:rPr>
      </w:pPr>
      <w:del w:id="1148" w:author="Michael Bell" w:date="2013-05-06T17:53:00Z">
        <w:r w:rsidDel="00116173">
          <w:rPr>
            <w:rFonts w:ascii="Courier New" w:hAnsi="Courier New" w:cs="Courier New"/>
            <w:color w:val="008000"/>
            <w:sz w:val="20"/>
            <w:szCs w:val="20"/>
            <w:highlight w:val="white"/>
          </w:rPr>
          <w:delText xml:space="preserve"> </w:delText>
        </w:r>
      </w:del>
    </w:p>
    <w:p w14:paraId="078B11DC" w14:textId="664965D5" w:rsidR="006918A7" w:rsidDel="00116173" w:rsidRDefault="006918A7" w:rsidP="006918A7">
      <w:pPr>
        <w:widowControl w:val="0"/>
        <w:autoSpaceDE w:val="0"/>
        <w:autoSpaceDN w:val="0"/>
        <w:adjustRightInd w:val="0"/>
        <w:spacing w:after="0" w:line="240" w:lineRule="auto"/>
        <w:rPr>
          <w:del w:id="1149" w:author="Michael Bell" w:date="2013-05-06T17:53:00Z"/>
          <w:rFonts w:ascii="Courier New" w:hAnsi="Courier New" w:cs="Courier New"/>
          <w:color w:val="008000"/>
          <w:sz w:val="20"/>
          <w:szCs w:val="20"/>
          <w:highlight w:val="white"/>
        </w:rPr>
      </w:pPr>
      <w:del w:id="1150"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7D38E847" w14:textId="28D49889" w:rsidR="006918A7" w:rsidDel="00116173" w:rsidRDefault="006918A7" w:rsidP="006918A7">
      <w:pPr>
        <w:widowControl w:val="0"/>
        <w:autoSpaceDE w:val="0"/>
        <w:autoSpaceDN w:val="0"/>
        <w:adjustRightInd w:val="0"/>
        <w:spacing w:after="0" w:line="240" w:lineRule="auto"/>
        <w:rPr>
          <w:del w:id="1151" w:author="Michael Bell" w:date="2013-05-06T17:53:00Z"/>
          <w:rFonts w:ascii="Courier New" w:hAnsi="Courier New" w:cs="Courier New"/>
          <w:color w:val="008000"/>
          <w:sz w:val="20"/>
          <w:szCs w:val="20"/>
          <w:highlight w:val="white"/>
        </w:rPr>
      </w:pPr>
      <w:del w:id="1152" w:author="Michael Bell" w:date="2013-05-06T17:53:00Z">
        <w:r w:rsidDel="00116173">
          <w:rPr>
            <w:rFonts w:ascii="Courier New" w:hAnsi="Courier New" w:cs="Courier New"/>
            <w:color w:val="008000"/>
            <w:sz w:val="20"/>
            <w:szCs w:val="20"/>
            <w:highlight w:val="white"/>
          </w:rPr>
          <w:delText xml:space="preserve"> </w:delText>
        </w:r>
      </w:del>
    </w:p>
    <w:p w14:paraId="0B33F750" w14:textId="55AE28C4" w:rsidR="006918A7" w:rsidDel="00116173" w:rsidRDefault="006918A7" w:rsidP="006918A7">
      <w:pPr>
        <w:widowControl w:val="0"/>
        <w:autoSpaceDE w:val="0"/>
        <w:autoSpaceDN w:val="0"/>
        <w:adjustRightInd w:val="0"/>
        <w:spacing w:after="0" w:line="240" w:lineRule="auto"/>
        <w:rPr>
          <w:del w:id="1153" w:author="Michael Bell" w:date="2013-05-06T17:53:00Z"/>
          <w:rFonts w:ascii="Courier New" w:hAnsi="Courier New" w:cs="Courier New"/>
          <w:color w:val="000000"/>
          <w:sz w:val="20"/>
          <w:szCs w:val="20"/>
          <w:highlight w:val="white"/>
        </w:rPr>
      </w:pPr>
      <w:del w:id="1154" w:author="Michael Bell" w:date="2013-05-06T17:53:00Z">
        <w:r w:rsidDel="00116173">
          <w:rPr>
            <w:rFonts w:ascii="Courier New" w:hAnsi="Courier New" w:cs="Courier New"/>
            <w:color w:val="008000"/>
            <w:sz w:val="20"/>
            <w:szCs w:val="20"/>
            <w:highlight w:val="white"/>
          </w:rPr>
          <w:delText xml:space="preserve"> */</w:delText>
        </w:r>
      </w:del>
    </w:p>
    <w:p w14:paraId="63A373EE" w14:textId="155EC7A4" w:rsidR="006918A7" w:rsidDel="00116173" w:rsidRDefault="006918A7" w:rsidP="006918A7">
      <w:pPr>
        <w:widowControl w:val="0"/>
        <w:autoSpaceDE w:val="0"/>
        <w:autoSpaceDN w:val="0"/>
        <w:adjustRightInd w:val="0"/>
        <w:spacing w:after="0" w:line="240" w:lineRule="auto"/>
        <w:rPr>
          <w:del w:id="1155" w:author="Michael Bell" w:date="2013-05-06T17:53:00Z"/>
          <w:rFonts w:ascii="Courier New" w:hAnsi="Courier New" w:cs="Courier New"/>
          <w:color w:val="000000"/>
          <w:sz w:val="20"/>
          <w:szCs w:val="20"/>
          <w:highlight w:val="white"/>
        </w:rPr>
      </w:pPr>
    </w:p>
    <w:p w14:paraId="10A35053" w14:textId="701D8949" w:rsidR="006918A7" w:rsidDel="00116173" w:rsidRDefault="006918A7" w:rsidP="006918A7">
      <w:pPr>
        <w:widowControl w:val="0"/>
        <w:autoSpaceDE w:val="0"/>
        <w:autoSpaceDN w:val="0"/>
        <w:adjustRightInd w:val="0"/>
        <w:spacing w:after="0" w:line="240" w:lineRule="auto"/>
        <w:rPr>
          <w:del w:id="1156" w:author="Michael Bell" w:date="2013-05-06T17:53:00Z"/>
          <w:rFonts w:ascii="Courier New" w:hAnsi="Courier New" w:cs="Courier New"/>
          <w:color w:val="008000"/>
          <w:sz w:val="20"/>
          <w:szCs w:val="20"/>
          <w:highlight w:val="white"/>
        </w:rPr>
      </w:pPr>
      <w:del w:id="1157" w:author="Michael Bell" w:date="2013-05-06T17:53:00Z">
        <w:r w:rsidDel="00116173">
          <w:rPr>
            <w:rFonts w:ascii="Courier New" w:hAnsi="Courier New" w:cs="Courier New"/>
            <w:color w:val="008000"/>
            <w:sz w:val="20"/>
            <w:szCs w:val="20"/>
            <w:highlight w:val="white"/>
          </w:rPr>
          <w:delText>/*this function initialises the complete instruction set for the board, these instructions</w:delText>
        </w:r>
      </w:del>
    </w:p>
    <w:p w14:paraId="644D31FA" w14:textId="3828A3E4" w:rsidR="006918A7" w:rsidDel="00116173" w:rsidRDefault="006918A7" w:rsidP="006918A7">
      <w:pPr>
        <w:widowControl w:val="0"/>
        <w:autoSpaceDE w:val="0"/>
        <w:autoSpaceDN w:val="0"/>
        <w:adjustRightInd w:val="0"/>
        <w:spacing w:after="0" w:line="240" w:lineRule="auto"/>
        <w:rPr>
          <w:del w:id="1158" w:author="Michael Bell" w:date="2013-05-06T17:53:00Z"/>
          <w:rFonts w:ascii="Courier New" w:hAnsi="Courier New" w:cs="Courier New"/>
          <w:color w:val="008000"/>
          <w:sz w:val="20"/>
          <w:szCs w:val="20"/>
          <w:highlight w:val="white"/>
        </w:rPr>
      </w:pPr>
      <w:del w:id="1159" w:author="Michael Bell" w:date="2013-05-06T17:53:00Z">
        <w:r w:rsidDel="00116173">
          <w:rPr>
            <w:rFonts w:ascii="Courier New" w:hAnsi="Courier New" w:cs="Courier New"/>
            <w:color w:val="008000"/>
            <w:sz w:val="20"/>
            <w:szCs w:val="20"/>
            <w:highlight w:val="white"/>
          </w:rPr>
          <w:delText>are followed by the train when it travels to a given destination.</w:delText>
        </w:r>
      </w:del>
    </w:p>
    <w:p w14:paraId="00833C02" w14:textId="0A242ABD" w:rsidR="006918A7" w:rsidDel="00116173" w:rsidRDefault="006918A7" w:rsidP="006918A7">
      <w:pPr>
        <w:widowControl w:val="0"/>
        <w:autoSpaceDE w:val="0"/>
        <w:autoSpaceDN w:val="0"/>
        <w:adjustRightInd w:val="0"/>
        <w:spacing w:after="0" w:line="240" w:lineRule="auto"/>
        <w:rPr>
          <w:del w:id="1160" w:author="Michael Bell" w:date="2013-05-06T17:53:00Z"/>
          <w:rFonts w:ascii="Courier New" w:hAnsi="Courier New" w:cs="Courier New"/>
          <w:color w:val="008000"/>
          <w:sz w:val="20"/>
          <w:szCs w:val="20"/>
          <w:highlight w:val="white"/>
        </w:rPr>
      </w:pPr>
    </w:p>
    <w:p w14:paraId="45A1D9B0" w14:textId="0DC029D9" w:rsidR="006918A7" w:rsidDel="00116173" w:rsidRDefault="006918A7" w:rsidP="006918A7">
      <w:pPr>
        <w:widowControl w:val="0"/>
        <w:autoSpaceDE w:val="0"/>
        <w:autoSpaceDN w:val="0"/>
        <w:adjustRightInd w:val="0"/>
        <w:spacing w:after="0" w:line="240" w:lineRule="auto"/>
        <w:rPr>
          <w:del w:id="1161" w:author="Michael Bell" w:date="2013-05-06T17:53:00Z"/>
          <w:rFonts w:ascii="Courier New" w:hAnsi="Courier New" w:cs="Courier New"/>
          <w:color w:val="008000"/>
          <w:sz w:val="20"/>
          <w:szCs w:val="20"/>
          <w:highlight w:val="white"/>
        </w:rPr>
      </w:pPr>
      <w:del w:id="1162" w:author="Michael Bell" w:date="2013-05-06T17:53:00Z">
        <w:r w:rsidDel="00116173">
          <w:rPr>
            <w:rFonts w:ascii="Courier New" w:hAnsi="Courier New" w:cs="Courier New"/>
            <w:color w:val="008000"/>
            <w:sz w:val="20"/>
            <w:szCs w:val="20"/>
            <w:highlight w:val="white"/>
          </w:rPr>
          <w:delText>the first number is the instruction set, this is generaly a set of instructions to get to a</w:delText>
        </w:r>
      </w:del>
    </w:p>
    <w:p w14:paraId="6D292148" w14:textId="2012301E" w:rsidR="006918A7" w:rsidDel="00116173" w:rsidRDefault="006918A7" w:rsidP="006918A7">
      <w:pPr>
        <w:widowControl w:val="0"/>
        <w:autoSpaceDE w:val="0"/>
        <w:autoSpaceDN w:val="0"/>
        <w:adjustRightInd w:val="0"/>
        <w:spacing w:after="0" w:line="240" w:lineRule="auto"/>
        <w:rPr>
          <w:del w:id="1163" w:author="Michael Bell" w:date="2013-05-06T17:53:00Z"/>
          <w:rFonts w:ascii="Courier New" w:hAnsi="Courier New" w:cs="Courier New"/>
          <w:color w:val="008000"/>
          <w:sz w:val="20"/>
          <w:szCs w:val="20"/>
          <w:highlight w:val="white"/>
        </w:rPr>
      </w:pPr>
      <w:del w:id="1164" w:author="Michael Bell" w:date="2013-05-06T17:53:00Z">
        <w:r w:rsidDel="00116173">
          <w:rPr>
            <w:rFonts w:ascii="Courier New" w:hAnsi="Courier New" w:cs="Courier New"/>
            <w:color w:val="008000"/>
            <w:sz w:val="20"/>
            <w:szCs w:val="20"/>
            <w:highlight w:val="white"/>
          </w:rPr>
          <w:delText>destination but can be something like "clean the track" or "return to siding"</w:delText>
        </w:r>
      </w:del>
    </w:p>
    <w:p w14:paraId="5DEEC57C" w14:textId="74CCB0E8" w:rsidR="006918A7" w:rsidDel="00116173" w:rsidRDefault="006918A7" w:rsidP="006918A7">
      <w:pPr>
        <w:widowControl w:val="0"/>
        <w:autoSpaceDE w:val="0"/>
        <w:autoSpaceDN w:val="0"/>
        <w:adjustRightInd w:val="0"/>
        <w:spacing w:after="0" w:line="240" w:lineRule="auto"/>
        <w:rPr>
          <w:del w:id="1165" w:author="Michael Bell" w:date="2013-05-06T17:53:00Z"/>
          <w:rFonts w:ascii="Courier New" w:hAnsi="Courier New" w:cs="Courier New"/>
          <w:color w:val="008000"/>
          <w:sz w:val="20"/>
          <w:szCs w:val="20"/>
          <w:highlight w:val="white"/>
        </w:rPr>
      </w:pPr>
    </w:p>
    <w:p w14:paraId="2C1B097A" w14:textId="6BABB575" w:rsidR="006918A7" w:rsidDel="00116173" w:rsidRDefault="006918A7" w:rsidP="006918A7">
      <w:pPr>
        <w:widowControl w:val="0"/>
        <w:autoSpaceDE w:val="0"/>
        <w:autoSpaceDN w:val="0"/>
        <w:adjustRightInd w:val="0"/>
        <w:spacing w:after="0" w:line="240" w:lineRule="auto"/>
        <w:rPr>
          <w:del w:id="1166" w:author="Michael Bell" w:date="2013-05-06T17:53:00Z"/>
          <w:rFonts w:ascii="Courier New" w:hAnsi="Courier New" w:cs="Courier New"/>
          <w:color w:val="008000"/>
          <w:sz w:val="20"/>
          <w:szCs w:val="20"/>
          <w:highlight w:val="white"/>
        </w:rPr>
      </w:pPr>
      <w:del w:id="1167" w:author="Michael Bell" w:date="2013-05-06T17:53:00Z">
        <w:r w:rsidDel="00116173">
          <w:rPr>
            <w:rFonts w:ascii="Courier New" w:hAnsi="Courier New" w:cs="Courier New"/>
            <w:color w:val="008000"/>
            <w:sz w:val="20"/>
            <w:szCs w:val="20"/>
            <w:highlight w:val="white"/>
          </w:rPr>
          <w:delText>the second number is the position in the instruction set</w:delText>
        </w:r>
      </w:del>
    </w:p>
    <w:p w14:paraId="24476896" w14:textId="355D290A" w:rsidR="006918A7" w:rsidDel="00116173" w:rsidRDefault="006918A7" w:rsidP="006918A7">
      <w:pPr>
        <w:widowControl w:val="0"/>
        <w:autoSpaceDE w:val="0"/>
        <w:autoSpaceDN w:val="0"/>
        <w:adjustRightInd w:val="0"/>
        <w:spacing w:after="0" w:line="240" w:lineRule="auto"/>
        <w:rPr>
          <w:del w:id="1168" w:author="Michael Bell" w:date="2013-05-06T17:53:00Z"/>
          <w:rFonts w:ascii="Courier New" w:hAnsi="Courier New" w:cs="Courier New"/>
          <w:color w:val="008000"/>
          <w:sz w:val="20"/>
          <w:szCs w:val="20"/>
          <w:highlight w:val="white"/>
        </w:rPr>
      </w:pPr>
    </w:p>
    <w:p w14:paraId="6283FF1B" w14:textId="529F9487" w:rsidR="006918A7" w:rsidDel="00116173" w:rsidRDefault="006918A7" w:rsidP="006918A7">
      <w:pPr>
        <w:widowControl w:val="0"/>
        <w:autoSpaceDE w:val="0"/>
        <w:autoSpaceDN w:val="0"/>
        <w:adjustRightInd w:val="0"/>
        <w:spacing w:after="0" w:line="240" w:lineRule="auto"/>
        <w:rPr>
          <w:del w:id="1169" w:author="Michael Bell" w:date="2013-05-06T17:53:00Z"/>
          <w:rFonts w:ascii="Courier New" w:hAnsi="Courier New" w:cs="Courier New"/>
          <w:color w:val="008000"/>
          <w:sz w:val="20"/>
          <w:szCs w:val="20"/>
          <w:highlight w:val="white"/>
        </w:rPr>
      </w:pPr>
      <w:del w:id="1170" w:author="Michael Bell" w:date="2013-05-06T17:53:00Z">
        <w:r w:rsidDel="00116173">
          <w:rPr>
            <w:rFonts w:ascii="Courier New" w:hAnsi="Courier New" w:cs="Courier New"/>
            <w:color w:val="008000"/>
            <w:sz w:val="20"/>
            <w:szCs w:val="20"/>
            <w:highlight w:val="white"/>
          </w:rPr>
          <w:delText>the third number is the part of the instruction 0 is a condition, 1 is the value of the condition</w:delText>
        </w:r>
      </w:del>
    </w:p>
    <w:p w14:paraId="7CDEACFC" w14:textId="4F11E59F" w:rsidR="006918A7" w:rsidDel="00116173" w:rsidRDefault="006918A7" w:rsidP="006918A7">
      <w:pPr>
        <w:widowControl w:val="0"/>
        <w:autoSpaceDE w:val="0"/>
        <w:autoSpaceDN w:val="0"/>
        <w:adjustRightInd w:val="0"/>
        <w:spacing w:after="0" w:line="240" w:lineRule="auto"/>
        <w:rPr>
          <w:del w:id="1171" w:author="Michael Bell" w:date="2013-05-06T17:53:00Z"/>
          <w:rFonts w:ascii="Courier New" w:hAnsi="Courier New" w:cs="Courier New"/>
          <w:color w:val="008000"/>
          <w:sz w:val="20"/>
          <w:szCs w:val="20"/>
          <w:highlight w:val="white"/>
        </w:rPr>
      </w:pPr>
      <w:del w:id="1172" w:author="Michael Bell" w:date="2013-05-06T17:53:00Z">
        <w:r w:rsidDel="00116173">
          <w:rPr>
            <w:rFonts w:ascii="Courier New" w:hAnsi="Courier New" w:cs="Courier New"/>
            <w:color w:val="008000"/>
            <w:sz w:val="20"/>
            <w:szCs w:val="20"/>
            <w:highlight w:val="white"/>
          </w:rPr>
          <w:delText>2 is the instruction to execute if the condition is met and 3 is the value of that instruction</w:delText>
        </w:r>
      </w:del>
    </w:p>
    <w:p w14:paraId="059F3B42" w14:textId="7CA2D1C9" w:rsidR="006918A7" w:rsidDel="00116173" w:rsidRDefault="006918A7" w:rsidP="006918A7">
      <w:pPr>
        <w:widowControl w:val="0"/>
        <w:autoSpaceDE w:val="0"/>
        <w:autoSpaceDN w:val="0"/>
        <w:adjustRightInd w:val="0"/>
        <w:spacing w:after="0" w:line="240" w:lineRule="auto"/>
        <w:rPr>
          <w:del w:id="1173" w:author="Michael Bell" w:date="2013-05-06T17:53:00Z"/>
          <w:rFonts w:ascii="Courier New" w:hAnsi="Courier New" w:cs="Courier New"/>
          <w:color w:val="008000"/>
          <w:sz w:val="20"/>
          <w:szCs w:val="20"/>
          <w:highlight w:val="white"/>
        </w:rPr>
      </w:pPr>
    </w:p>
    <w:p w14:paraId="48B10242" w14:textId="0D5701BC" w:rsidR="006918A7" w:rsidDel="00116173" w:rsidRDefault="006918A7" w:rsidP="006918A7">
      <w:pPr>
        <w:widowControl w:val="0"/>
        <w:autoSpaceDE w:val="0"/>
        <w:autoSpaceDN w:val="0"/>
        <w:adjustRightInd w:val="0"/>
        <w:spacing w:after="0" w:line="240" w:lineRule="auto"/>
        <w:rPr>
          <w:del w:id="1174" w:author="Michael Bell" w:date="2013-05-06T17:53:00Z"/>
          <w:rFonts w:ascii="Courier New" w:hAnsi="Courier New" w:cs="Courier New"/>
          <w:color w:val="008000"/>
          <w:sz w:val="20"/>
          <w:szCs w:val="20"/>
          <w:highlight w:val="white"/>
        </w:rPr>
      </w:pPr>
    </w:p>
    <w:p w14:paraId="49B0690E" w14:textId="5DEA4A8F" w:rsidR="006918A7" w:rsidDel="00116173" w:rsidRDefault="006918A7" w:rsidP="006918A7">
      <w:pPr>
        <w:widowControl w:val="0"/>
        <w:autoSpaceDE w:val="0"/>
        <w:autoSpaceDN w:val="0"/>
        <w:adjustRightInd w:val="0"/>
        <w:spacing w:after="0" w:line="240" w:lineRule="auto"/>
        <w:rPr>
          <w:del w:id="1175" w:author="Michael Bell" w:date="2013-05-06T17:53:00Z"/>
          <w:rFonts w:ascii="Courier New" w:hAnsi="Courier New" w:cs="Courier New"/>
          <w:color w:val="008000"/>
          <w:sz w:val="20"/>
          <w:szCs w:val="20"/>
          <w:highlight w:val="white"/>
        </w:rPr>
      </w:pPr>
      <w:del w:id="1176" w:author="Michael Bell" w:date="2013-05-06T17:53:00Z">
        <w:r w:rsidDel="00116173">
          <w:rPr>
            <w:rFonts w:ascii="Courier New" w:hAnsi="Courier New" w:cs="Courier New"/>
            <w:color w:val="008000"/>
            <w:sz w:val="20"/>
            <w:szCs w:val="20"/>
            <w:highlight w:val="white"/>
          </w:rPr>
          <w:delText xml:space="preserve">in part 0 W means wait with part 1 being the time, B means when sensor is triggered with part 1 being </w:delText>
        </w:r>
      </w:del>
    </w:p>
    <w:p w14:paraId="0FBB1814" w14:textId="79F28E37" w:rsidR="006918A7" w:rsidDel="00116173" w:rsidRDefault="006918A7" w:rsidP="006918A7">
      <w:pPr>
        <w:widowControl w:val="0"/>
        <w:autoSpaceDE w:val="0"/>
        <w:autoSpaceDN w:val="0"/>
        <w:adjustRightInd w:val="0"/>
        <w:spacing w:after="0" w:line="240" w:lineRule="auto"/>
        <w:rPr>
          <w:del w:id="1177" w:author="Michael Bell" w:date="2013-05-06T17:53:00Z"/>
          <w:rFonts w:ascii="Courier New" w:hAnsi="Courier New" w:cs="Courier New"/>
          <w:color w:val="008000"/>
          <w:sz w:val="20"/>
          <w:szCs w:val="20"/>
          <w:highlight w:val="white"/>
        </w:rPr>
      </w:pPr>
      <w:del w:id="1178" w:author="Michael Bell" w:date="2013-05-06T17:53:00Z">
        <w:r w:rsidDel="00116173">
          <w:rPr>
            <w:rFonts w:ascii="Courier New" w:hAnsi="Courier New" w:cs="Courier New"/>
            <w:color w:val="008000"/>
            <w:sz w:val="20"/>
            <w:szCs w:val="20"/>
            <w:highlight w:val="white"/>
          </w:rPr>
          <w:delText>the sensor number.</w:delText>
        </w:r>
      </w:del>
    </w:p>
    <w:p w14:paraId="17977083" w14:textId="6946C0C7" w:rsidR="006918A7" w:rsidDel="00116173" w:rsidRDefault="006918A7" w:rsidP="006918A7">
      <w:pPr>
        <w:widowControl w:val="0"/>
        <w:autoSpaceDE w:val="0"/>
        <w:autoSpaceDN w:val="0"/>
        <w:adjustRightInd w:val="0"/>
        <w:spacing w:after="0" w:line="240" w:lineRule="auto"/>
        <w:rPr>
          <w:del w:id="1179" w:author="Michael Bell" w:date="2013-05-06T17:53:00Z"/>
          <w:rFonts w:ascii="Courier New" w:hAnsi="Courier New" w:cs="Courier New"/>
          <w:color w:val="008000"/>
          <w:sz w:val="20"/>
          <w:szCs w:val="20"/>
          <w:highlight w:val="white"/>
        </w:rPr>
      </w:pPr>
    </w:p>
    <w:p w14:paraId="27C422BD" w14:textId="5A5E70A0" w:rsidR="006918A7" w:rsidDel="00116173" w:rsidRDefault="006918A7" w:rsidP="006918A7">
      <w:pPr>
        <w:widowControl w:val="0"/>
        <w:autoSpaceDE w:val="0"/>
        <w:autoSpaceDN w:val="0"/>
        <w:adjustRightInd w:val="0"/>
        <w:spacing w:after="0" w:line="240" w:lineRule="auto"/>
        <w:rPr>
          <w:del w:id="1180" w:author="Michael Bell" w:date="2013-05-06T17:53:00Z"/>
          <w:rFonts w:ascii="Courier New" w:hAnsi="Courier New" w:cs="Courier New"/>
          <w:color w:val="008000"/>
          <w:sz w:val="20"/>
          <w:szCs w:val="20"/>
          <w:highlight w:val="white"/>
        </w:rPr>
      </w:pPr>
      <w:del w:id="1181" w:author="Michael Bell" w:date="2013-05-06T17:53:00Z">
        <w:r w:rsidDel="00116173">
          <w:rPr>
            <w:rFonts w:ascii="Courier New" w:hAnsi="Courier New" w:cs="Courier New"/>
            <w:color w:val="008000"/>
            <w:sz w:val="20"/>
            <w:szCs w:val="20"/>
            <w:highlight w:val="white"/>
          </w:rPr>
          <w:delText>in part 2 C and D stand for converge and diverge with part 3 being the point number to set to</w:delText>
        </w:r>
      </w:del>
    </w:p>
    <w:p w14:paraId="2A757BA3" w14:textId="74139E43" w:rsidR="006918A7" w:rsidDel="00116173" w:rsidRDefault="006918A7" w:rsidP="006918A7">
      <w:pPr>
        <w:widowControl w:val="0"/>
        <w:autoSpaceDE w:val="0"/>
        <w:autoSpaceDN w:val="0"/>
        <w:adjustRightInd w:val="0"/>
        <w:spacing w:after="0" w:line="240" w:lineRule="auto"/>
        <w:rPr>
          <w:del w:id="1182" w:author="Michael Bell" w:date="2013-05-06T17:53:00Z"/>
          <w:rFonts w:ascii="Courier New" w:hAnsi="Courier New" w:cs="Courier New"/>
          <w:color w:val="008000"/>
          <w:sz w:val="20"/>
          <w:szCs w:val="20"/>
          <w:highlight w:val="white"/>
        </w:rPr>
      </w:pPr>
      <w:del w:id="1183" w:author="Michael Bell" w:date="2013-05-06T17:53:00Z">
        <w:r w:rsidDel="00116173">
          <w:rPr>
            <w:rFonts w:ascii="Courier New" w:hAnsi="Courier New" w:cs="Courier New"/>
            <w:color w:val="008000"/>
            <w:sz w:val="20"/>
            <w:szCs w:val="20"/>
            <w:highlight w:val="white"/>
          </w:rPr>
          <w:delText xml:space="preserve">converge or diverge, S sets the speed with part 3 being the speed setting and X stops the train and </w:delText>
        </w:r>
      </w:del>
    </w:p>
    <w:p w14:paraId="7814E0EC" w14:textId="5C68B481" w:rsidR="006918A7" w:rsidDel="00116173" w:rsidRDefault="006918A7" w:rsidP="006918A7">
      <w:pPr>
        <w:widowControl w:val="0"/>
        <w:autoSpaceDE w:val="0"/>
        <w:autoSpaceDN w:val="0"/>
        <w:adjustRightInd w:val="0"/>
        <w:spacing w:after="0" w:line="240" w:lineRule="auto"/>
        <w:rPr>
          <w:del w:id="1184" w:author="Michael Bell" w:date="2013-05-06T17:53:00Z"/>
          <w:rFonts w:ascii="Courier New" w:hAnsi="Courier New" w:cs="Courier New"/>
          <w:color w:val="008000"/>
          <w:sz w:val="20"/>
          <w:szCs w:val="20"/>
          <w:highlight w:val="white"/>
        </w:rPr>
      </w:pPr>
      <w:del w:id="1185" w:author="Michael Bell" w:date="2013-05-06T17:53:00Z">
        <w:r w:rsidDel="00116173">
          <w:rPr>
            <w:rFonts w:ascii="Courier New" w:hAnsi="Courier New" w:cs="Courier New"/>
            <w:color w:val="008000"/>
            <w:sz w:val="20"/>
            <w:szCs w:val="20"/>
            <w:highlight w:val="white"/>
          </w:rPr>
          <w:delText>ends the instruction set, all sets end in X, no value is required</w:delText>
        </w:r>
      </w:del>
    </w:p>
    <w:p w14:paraId="5405AD3A" w14:textId="37E19E78" w:rsidR="006918A7" w:rsidDel="00116173" w:rsidRDefault="006918A7" w:rsidP="006918A7">
      <w:pPr>
        <w:widowControl w:val="0"/>
        <w:autoSpaceDE w:val="0"/>
        <w:autoSpaceDN w:val="0"/>
        <w:adjustRightInd w:val="0"/>
        <w:spacing w:after="0" w:line="240" w:lineRule="auto"/>
        <w:rPr>
          <w:del w:id="1186" w:author="Michael Bell" w:date="2013-05-06T17:53:00Z"/>
          <w:rFonts w:ascii="Courier New" w:hAnsi="Courier New" w:cs="Courier New"/>
          <w:color w:val="008000"/>
          <w:sz w:val="20"/>
          <w:szCs w:val="20"/>
          <w:highlight w:val="white"/>
        </w:rPr>
      </w:pPr>
    </w:p>
    <w:p w14:paraId="78D36EB2" w14:textId="658920C2" w:rsidR="006918A7" w:rsidDel="00116173" w:rsidRDefault="006918A7" w:rsidP="006918A7">
      <w:pPr>
        <w:widowControl w:val="0"/>
        <w:autoSpaceDE w:val="0"/>
        <w:autoSpaceDN w:val="0"/>
        <w:adjustRightInd w:val="0"/>
        <w:spacing w:after="0" w:line="240" w:lineRule="auto"/>
        <w:rPr>
          <w:del w:id="1187" w:author="Michael Bell" w:date="2013-05-06T17:53:00Z"/>
          <w:rFonts w:ascii="Courier New" w:hAnsi="Courier New" w:cs="Courier New"/>
          <w:color w:val="008000"/>
          <w:sz w:val="20"/>
          <w:szCs w:val="20"/>
          <w:highlight w:val="white"/>
        </w:rPr>
      </w:pPr>
    </w:p>
    <w:p w14:paraId="624AA0B1" w14:textId="58BA9109" w:rsidR="006918A7" w:rsidDel="00116173" w:rsidRDefault="006918A7" w:rsidP="006918A7">
      <w:pPr>
        <w:widowControl w:val="0"/>
        <w:autoSpaceDE w:val="0"/>
        <w:autoSpaceDN w:val="0"/>
        <w:adjustRightInd w:val="0"/>
        <w:spacing w:after="0" w:line="240" w:lineRule="auto"/>
        <w:rPr>
          <w:del w:id="1188" w:author="Michael Bell" w:date="2013-05-06T17:53:00Z"/>
          <w:rFonts w:ascii="Courier New" w:hAnsi="Courier New" w:cs="Courier New"/>
          <w:color w:val="008000"/>
          <w:sz w:val="20"/>
          <w:szCs w:val="20"/>
          <w:highlight w:val="white"/>
        </w:rPr>
      </w:pPr>
      <w:del w:id="1189" w:author="Michael Bell" w:date="2013-05-06T17:53:00Z">
        <w:r w:rsidDel="00116173">
          <w:rPr>
            <w:rFonts w:ascii="Courier New" w:hAnsi="Courier New" w:cs="Courier New"/>
            <w:color w:val="008000"/>
            <w:sz w:val="20"/>
            <w:szCs w:val="20"/>
            <w:highlight w:val="white"/>
          </w:rPr>
          <w:delText>the speed settings are: 0 stops the train, 1 travels at roughly half speed forwards, 2 is full</w:delText>
        </w:r>
      </w:del>
    </w:p>
    <w:p w14:paraId="64039438" w14:textId="22A79496" w:rsidR="006918A7" w:rsidDel="00116173" w:rsidRDefault="006918A7" w:rsidP="006918A7">
      <w:pPr>
        <w:widowControl w:val="0"/>
        <w:autoSpaceDE w:val="0"/>
        <w:autoSpaceDN w:val="0"/>
        <w:adjustRightInd w:val="0"/>
        <w:spacing w:after="0" w:line="240" w:lineRule="auto"/>
        <w:rPr>
          <w:del w:id="1190" w:author="Michael Bell" w:date="2013-05-06T17:53:00Z"/>
          <w:rFonts w:ascii="Courier New" w:hAnsi="Courier New" w:cs="Courier New"/>
          <w:color w:val="000000"/>
          <w:sz w:val="20"/>
          <w:szCs w:val="20"/>
          <w:highlight w:val="white"/>
        </w:rPr>
      </w:pPr>
      <w:del w:id="1191" w:author="Michael Bell" w:date="2013-05-06T17:53:00Z">
        <w:r w:rsidDel="00116173">
          <w:rPr>
            <w:rFonts w:ascii="Courier New" w:hAnsi="Courier New" w:cs="Courier New"/>
            <w:color w:val="008000"/>
            <w:sz w:val="20"/>
            <w:szCs w:val="20"/>
            <w:highlight w:val="white"/>
          </w:rPr>
          <w:delText>speed forwards, 3 is roughly half speed backwards and 4 is full speed backwards*/</w:delText>
        </w:r>
      </w:del>
    </w:p>
    <w:p w14:paraId="785A1416" w14:textId="11FBFDF6" w:rsidR="006918A7" w:rsidDel="00116173" w:rsidRDefault="006918A7" w:rsidP="006918A7">
      <w:pPr>
        <w:widowControl w:val="0"/>
        <w:autoSpaceDE w:val="0"/>
        <w:autoSpaceDN w:val="0"/>
        <w:adjustRightInd w:val="0"/>
        <w:spacing w:after="0" w:line="240" w:lineRule="auto"/>
        <w:rPr>
          <w:del w:id="1192" w:author="Michael Bell" w:date="2013-05-06T17:53:00Z"/>
          <w:rFonts w:ascii="Courier New" w:hAnsi="Courier New" w:cs="Courier New"/>
          <w:color w:val="000000"/>
          <w:sz w:val="20"/>
          <w:szCs w:val="20"/>
          <w:highlight w:val="white"/>
        </w:rPr>
      </w:pPr>
    </w:p>
    <w:p w14:paraId="32C197D7" w14:textId="0B4A7414" w:rsidR="006918A7" w:rsidDel="00116173" w:rsidRDefault="006918A7" w:rsidP="006918A7">
      <w:pPr>
        <w:widowControl w:val="0"/>
        <w:autoSpaceDE w:val="0"/>
        <w:autoSpaceDN w:val="0"/>
        <w:adjustRightInd w:val="0"/>
        <w:spacing w:after="0" w:line="240" w:lineRule="auto"/>
        <w:rPr>
          <w:del w:id="1193" w:author="Michael Bell" w:date="2013-05-06T17:53:00Z"/>
          <w:rFonts w:ascii="Courier New" w:hAnsi="Courier New" w:cs="Courier New"/>
          <w:color w:val="000000"/>
          <w:sz w:val="20"/>
          <w:szCs w:val="20"/>
          <w:highlight w:val="white"/>
        </w:rPr>
      </w:pPr>
    </w:p>
    <w:p w14:paraId="47EAD2B8" w14:textId="4253CF19" w:rsidR="006918A7" w:rsidDel="00116173" w:rsidRDefault="006918A7" w:rsidP="006918A7">
      <w:pPr>
        <w:widowControl w:val="0"/>
        <w:autoSpaceDE w:val="0"/>
        <w:autoSpaceDN w:val="0"/>
        <w:adjustRightInd w:val="0"/>
        <w:spacing w:after="0" w:line="240" w:lineRule="auto"/>
        <w:rPr>
          <w:del w:id="1194" w:author="Michael Bell" w:date="2013-05-06T17:53:00Z"/>
          <w:rFonts w:ascii="Courier New" w:hAnsi="Courier New" w:cs="Courier New"/>
          <w:color w:val="000000"/>
          <w:sz w:val="20"/>
          <w:szCs w:val="20"/>
          <w:highlight w:val="white"/>
        </w:rPr>
      </w:pPr>
    </w:p>
    <w:p w14:paraId="16A2BEDA" w14:textId="64D7422D" w:rsidR="006918A7" w:rsidDel="00116173" w:rsidRDefault="006918A7" w:rsidP="006918A7">
      <w:pPr>
        <w:widowControl w:val="0"/>
        <w:autoSpaceDE w:val="0"/>
        <w:autoSpaceDN w:val="0"/>
        <w:adjustRightInd w:val="0"/>
        <w:spacing w:after="0" w:line="240" w:lineRule="auto"/>
        <w:rPr>
          <w:del w:id="1195" w:author="Michael Bell" w:date="2013-05-06T17:53:00Z"/>
          <w:rFonts w:ascii="Courier New" w:hAnsi="Courier New" w:cs="Courier New"/>
          <w:color w:val="000000"/>
          <w:sz w:val="20"/>
          <w:szCs w:val="20"/>
          <w:highlight w:val="white"/>
        </w:rPr>
      </w:pPr>
      <w:del w:id="1196"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C807B25" w14:textId="32EED10C" w:rsidR="006918A7" w:rsidDel="00116173" w:rsidRDefault="006918A7" w:rsidP="006918A7">
      <w:pPr>
        <w:widowControl w:val="0"/>
        <w:autoSpaceDE w:val="0"/>
        <w:autoSpaceDN w:val="0"/>
        <w:adjustRightInd w:val="0"/>
        <w:spacing w:after="0" w:line="240" w:lineRule="auto"/>
        <w:rPr>
          <w:del w:id="1197" w:author="Michael Bell" w:date="2013-05-06T17:53:00Z"/>
          <w:rFonts w:ascii="Courier New" w:hAnsi="Courier New" w:cs="Courier New"/>
          <w:color w:val="000000"/>
          <w:sz w:val="20"/>
          <w:szCs w:val="20"/>
          <w:highlight w:val="white"/>
        </w:rPr>
      </w:pPr>
      <w:del w:id="1198" w:author="Michael Bell" w:date="2013-05-06T17:53:00Z">
        <w:r w:rsidDel="00116173">
          <w:rPr>
            <w:rFonts w:ascii="Courier New" w:hAnsi="Courier New" w:cs="Courier New"/>
            <w:b/>
            <w:bCs/>
            <w:color w:val="000080"/>
            <w:sz w:val="20"/>
            <w:szCs w:val="20"/>
            <w:highlight w:val="white"/>
          </w:rPr>
          <w:delText>{</w:delText>
        </w:r>
      </w:del>
    </w:p>
    <w:p w14:paraId="6801455B" w14:textId="6D940BC9" w:rsidR="006918A7" w:rsidDel="00116173" w:rsidRDefault="006918A7" w:rsidP="006918A7">
      <w:pPr>
        <w:widowControl w:val="0"/>
        <w:autoSpaceDE w:val="0"/>
        <w:autoSpaceDN w:val="0"/>
        <w:adjustRightInd w:val="0"/>
        <w:spacing w:after="0" w:line="240" w:lineRule="auto"/>
        <w:rPr>
          <w:del w:id="1199" w:author="Michael Bell" w:date="2013-05-06T17:53:00Z"/>
          <w:rFonts w:ascii="Courier New" w:hAnsi="Courier New" w:cs="Courier New"/>
          <w:color w:val="000000"/>
          <w:sz w:val="20"/>
          <w:szCs w:val="20"/>
          <w:highlight w:val="white"/>
        </w:rPr>
      </w:pPr>
      <w:del w:id="120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3CEAB46" w14:textId="63951C6C" w:rsidR="006918A7" w:rsidDel="00116173" w:rsidRDefault="006918A7" w:rsidP="006918A7">
      <w:pPr>
        <w:widowControl w:val="0"/>
        <w:autoSpaceDE w:val="0"/>
        <w:autoSpaceDN w:val="0"/>
        <w:adjustRightInd w:val="0"/>
        <w:spacing w:after="0" w:line="240" w:lineRule="auto"/>
        <w:rPr>
          <w:del w:id="1201" w:author="Michael Bell" w:date="2013-05-06T17:53:00Z"/>
          <w:rFonts w:ascii="Courier New" w:hAnsi="Courier New" w:cs="Courier New"/>
          <w:color w:val="000000"/>
          <w:sz w:val="20"/>
          <w:szCs w:val="20"/>
          <w:highlight w:val="white"/>
        </w:rPr>
      </w:pPr>
      <w:del w:id="1202" w:author="Michael Bell" w:date="2013-05-06T17:53:00Z">
        <w:r w:rsidDel="00116173">
          <w:rPr>
            <w:rFonts w:ascii="Courier New" w:hAnsi="Courier New" w:cs="Courier New"/>
            <w:color w:val="000000"/>
            <w:sz w:val="20"/>
            <w:szCs w:val="20"/>
            <w:highlight w:val="white"/>
          </w:rPr>
          <w:delText xml:space="preserve">  </w:delText>
        </w:r>
      </w:del>
    </w:p>
    <w:p w14:paraId="7A8D4F87" w14:textId="6211EDB2" w:rsidR="006918A7" w:rsidDel="00116173" w:rsidRDefault="006918A7" w:rsidP="006918A7">
      <w:pPr>
        <w:widowControl w:val="0"/>
        <w:autoSpaceDE w:val="0"/>
        <w:autoSpaceDN w:val="0"/>
        <w:adjustRightInd w:val="0"/>
        <w:spacing w:after="0" w:line="240" w:lineRule="auto"/>
        <w:rPr>
          <w:del w:id="1203" w:author="Michael Bell" w:date="2013-05-06T17:53:00Z"/>
          <w:rFonts w:ascii="Courier New" w:hAnsi="Courier New" w:cs="Courier New"/>
          <w:color w:val="000000"/>
          <w:sz w:val="20"/>
          <w:szCs w:val="20"/>
          <w:highlight w:val="white"/>
        </w:rPr>
      </w:pPr>
      <w:del w:id="120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1A30E99A" w14:textId="745900A7" w:rsidR="006918A7" w:rsidDel="00116173" w:rsidRDefault="006918A7" w:rsidP="006918A7">
      <w:pPr>
        <w:widowControl w:val="0"/>
        <w:autoSpaceDE w:val="0"/>
        <w:autoSpaceDN w:val="0"/>
        <w:adjustRightInd w:val="0"/>
        <w:spacing w:after="0" w:line="240" w:lineRule="auto"/>
        <w:rPr>
          <w:del w:id="1205" w:author="Michael Bell" w:date="2013-05-06T17:53:00Z"/>
          <w:rFonts w:ascii="Courier New" w:hAnsi="Courier New" w:cs="Courier New"/>
          <w:color w:val="000000"/>
          <w:sz w:val="20"/>
          <w:szCs w:val="20"/>
          <w:highlight w:val="white"/>
        </w:rPr>
      </w:pPr>
      <w:del w:id="120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17E80A6" w14:textId="4A4F1995" w:rsidR="006918A7" w:rsidDel="00116173" w:rsidRDefault="006918A7" w:rsidP="006918A7">
      <w:pPr>
        <w:widowControl w:val="0"/>
        <w:autoSpaceDE w:val="0"/>
        <w:autoSpaceDN w:val="0"/>
        <w:adjustRightInd w:val="0"/>
        <w:spacing w:after="0" w:line="240" w:lineRule="auto"/>
        <w:rPr>
          <w:del w:id="1207" w:author="Michael Bell" w:date="2013-05-06T17:53:00Z"/>
          <w:rFonts w:ascii="Courier New" w:hAnsi="Courier New" w:cs="Courier New"/>
          <w:color w:val="000000"/>
          <w:sz w:val="20"/>
          <w:szCs w:val="20"/>
          <w:highlight w:val="white"/>
        </w:rPr>
      </w:pPr>
      <w:del w:id="120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4D1A59FD" w14:textId="45D92386" w:rsidR="006918A7" w:rsidDel="00116173" w:rsidRDefault="006918A7" w:rsidP="006918A7">
      <w:pPr>
        <w:widowControl w:val="0"/>
        <w:autoSpaceDE w:val="0"/>
        <w:autoSpaceDN w:val="0"/>
        <w:adjustRightInd w:val="0"/>
        <w:spacing w:after="0" w:line="240" w:lineRule="auto"/>
        <w:rPr>
          <w:del w:id="1209" w:author="Michael Bell" w:date="2013-05-06T17:53:00Z"/>
          <w:rFonts w:ascii="Courier New" w:hAnsi="Courier New" w:cs="Courier New"/>
          <w:color w:val="000000"/>
          <w:sz w:val="20"/>
          <w:szCs w:val="20"/>
          <w:highlight w:val="white"/>
        </w:rPr>
      </w:pPr>
      <w:del w:id="121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06FB1827" w14:textId="301E6B90" w:rsidR="006918A7" w:rsidDel="00116173" w:rsidRDefault="006918A7" w:rsidP="006918A7">
      <w:pPr>
        <w:widowControl w:val="0"/>
        <w:autoSpaceDE w:val="0"/>
        <w:autoSpaceDN w:val="0"/>
        <w:adjustRightInd w:val="0"/>
        <w:spacing w:after="0" w:line="240" w:lineRule="auto"/>
        <w:rPr>
          <w:del w:id="1211" w:author="Michael Bell" w:date="2013-05-06T17:53:00Z"/>
          <w:rFonts w:ascii="Courier New" w:hAnsi="Courier New" w:cs="Courier New"/>
          <w:color w:val="000000"/>
          <w:sz w:val="20"/>
          <w:szCs w:val="20"/>
          <w:highlight w:val="white"/>
        </w:rPr>
      </w:pPr>
      <w:del w:id="121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69DA5074" w14:textId="3F6FECC3" w:rsidR="006918A7" w:rsidDel="00116173" w:rsidRDefault="006918A7" w:rsidP="006918A7">
      <w:pPr>
        <w:widowControl w:val="0"/>
        <w:autoSpaceDE w:val="0"/>
        <w:autoSpaceDN w:val="0"/>
        <w:adjustRightInd w:val="0"/>
        <w:spacing w:after="0" w:line="240" w:lineRule="auto"/>
        <w:rPr>
          <w:del w:id="1213" w:author="Michael Bell" w:date="2013-05-06T17:53:00Z"/>
          <w:rFonts w:ascii="Courier New" w:hAnsi="Courier New" w:cs="Courier New"/>
          <w:color w:val="000000"/>
          <w:sz w:val="20"/>
          <w:szCs w:val="20"/>
          <w:highlight w:val="white"/>
        </w:rPr>
      </w:pPr>
      <w:del w:id="121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774D6C7F" w14:textId="20182147" w:rsidR="006918A7" w:rsidDel="00116173" w:rsidRDefault="006918A7" w:rsidP="006918A7">
      <w:pPr>
        <w:widowControl w:val="0"/>
        <w:autoSpaceDE w:val="0"/>
        <w:autoSpaceDN w:val="0"/>
        <w:adjustRightInd w:val="0"/>
        <w:spacing w:after="0" w:line="240" w:lineRule="auto"/>
        <w:rPr>
          <w:del w:id="1215" w:author="Michael Bell" w:date="2013-05-06T17:53:00Z"/>
          <w:rFonts w:ascii="Courier New" w:hAnsi="Courier New" w:cs="Courier New"/>
          <w:color w:val="000000"/>
          <w:sz w:val="20"/>
          <w:szCs w:val="20"/>
          <w:highlight w:val="white"/>
        </w:rPr>
      </w:pPr>
      <w:del w:id="121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04835BA" w14:textId="55DF1AA9" w:rsidR="006918A7" w:rsidDel="00116173" w:rsidRDefault="006918A7" w:rsidP="006918A7">
      <w:pPr>
        <w:widowControl w:val="0"/>
        <w:autoSpaceDE w:val="0"/>
        <w:autoSpaceDN w:val="0"/>
        <w:adjustRightInd w:val="0"/>
        <w:spacing w:after="0" w:line="240" w:lineRule="auto"/>
        <w:rPr>
          <w:del w:id="1217" w:author="Michael Bell" w:date="2013-05-06T17:53:00Z"/>
          <w:rFonts w:ascii="Courier New" w:hAnsi="Courier New" w:cs="Courier New"/>
          <w:color w:val="000000"/>
          <w:sz w:val="20"/>
          <w:szCs w:val="20"/>
          <w:highlight w:val="white"/>
        </w:rPr>
      </w:pPr>
      <w:del w:id="121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1D420880" w14:textId="07FE3314" w:rsidR="006918A7" w:rsidDel="00116173" w:rsidRDefault="006918A7" w:rsidP="006918A7">
      <w:pPr>
        <w:widowControl w:val="0"/>
        <w:autoSpaceDE w:val="0"/>
        <w:autoSpaceDN w:val="0"/>
        <w:adjustRightInd w:val="0"/>
        <w:spacing w:after="0" w:line="240" w:lineRule="auto"/>
        <w:rPr>
          <w:del w:id="1219" w:author="Michael Bell" w:date="2013-05-06T17:53:00Z"/>
          <w:rFonts w:ascii="Courier New" w:hAnsi="Courier New" w:cs="Courier New"/>
          <w:color w:val="000000"/>
          <w:sz w:val="20"/>
          <w:szCs w:val="20"/>
          <w:highlight w:val="white"/>
        </w:rPr>
      </w:pPr>
      <w:del w:id="122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del>
    </w:p>
    <w:p w14:paraId="094CC795" w14:textId="13688E75" w:rsidR="006918A7" w:rsidDel="00116173" w:rsidRDefault="006918A7" w:rsidP="006918A7">
      <w:pPr>
        <w:widowControl w:val="0"/>
        <w:autoSpaceDE w:val="0"/>
        <w:autoSpaceDN w:val="0"/>
        <w:adjustRightInd w:val="0"/>
        <w:spacing w:after="0" w:line="240" w:lineRule="auto"/>
        <w:rPr>
          <w:del w:id="1221" w:author="Michael Bell" w:date="2013-05-06T17:53:00Z"/>
          <w:rFonts w:ascii="Courier New" w:hAnsi="Courier New" w:cs="Courier New"/>
          <w:color w:val="000000"/>
          <w:sz w:val="20"/>
          <w:szCs w:val="20"/>
          <w:highlight w:val="white"/>
        </w:rPr>
      </w:pPr>
      <w:del w:id="122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619151A1" w14:textId="68651A0D" w:rsidR="006918A7" w:rsidDel="00116173" w:rsidRDefault="006918A7" w:rsidP="006918A7">
      <w:pPr>
        <w:widowControl w:val="0"/>
        <w:autoSpaceDE w:val="0"/>
        <w:autoSpaceDN w:val="0"/>
        <w:adjustRightInd w:val="0"/>
        <w:spacing w:after="0" w:line="240" w:lineRule="auto"/>
        <w:rPr>
          <w:del w:id="1223" w:author="Michael Bell" w:date="2013-05-06T17:53:00Z"/>
          <w:rFonts w:ascii="Courier New" w:hAnsi="Courier New" w:cs="Courier New"/>
          <w:color w:val="000000"/>
          <w:sz w:val="20"/>
          <w:szCs w:val="20"/>
          <w:highlight w:val="white"/>
        </w:rPr>
      </w:pPr>
      <w:del w:id="122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EF577AA" w14:textId="09A5416A" w:rsidR="006918A7" w:rsidDel="00116173" w:rsidRDefault="006918A7" w:rsidP="006918A7">
      <w:pPr>
        <w:widowControl w:val="0"/>
        <w:autoSpaceDE w:val="0"/>
        <w:autoSpaceDN w:val="0"/>
        <w:adjustRightInd w:val="0"/>
        <w:spacing w:after="0" w:line="240" w:lineRule="auto"/>
        <w:rPr>
          <w:del w:id="1225" w:author="Michael Bell" w:date="2013-05-06T17:53:00Z"/>
          <w:rFonts w:ascii="Courier New" w:hAnsi="Courier New" w:cs="Courier New"/>
          <w:color w:val="000000"/>
          <w:sz w:val="20"/>
          <w:szCs w:val="20"/>
          <w:highlight w:val="white"/>
        </w:rPr>
      </w:pPr>
      <w:del w:id="1226" w:author="Michael Bell" w:date="2013-05-06T17:53:00Z">
        <w:r w:rsidDel="00116173">
          <w:rPr>
            <w:rFonts w:ascii="Courier New" w:hAnsi="Courier New" w:cs="Courier New"/>
            <w:color w:val="000000"/>
            <w:sz w:val="20"/>
            <w:szCs w:val="20"/>
            <w:highlight w:val="white"/>
          </w:rPr>
          <w:delText xml:space="preserve">  </w:delText>
        </w:r>
      </w:del>
    </w:p>
    <w:p w14:paraId="49FC76FF" w14:textId="4921BA1A" w:rsidR="006918A7" w:rsidDel="00116173" w:rsidRDefault="006918A7" w:rsidP="006918A7">
      <w:pPr>
        <w:widowControl w:val="0"/>
        <w:autoSpaceDE w:val="0"/>
        <w:autoSpaceDN w:val="0"/>
        <w:adjustRightInd w:val="0"/>
        <w:spacing w:after="0" w:line="240" w:lineRule="auto"/>
        <w:rPr>
          <w:del w:id="1227" w:author="Michael Bell" w:date="2013-05-06T17:53:00Z"/>
          <w:rFonts w:ascii="Courier New" w:hAnsi="Courier New" w:cs="Courier New"/>
          <w:color w:val="000000"/>
          <w:sz w:val="20"/>
          <w:szCs w:val="20"/>
          <w:highlight w:val="white"/>
        </w:rPr>
      </w:pPr>
      <w:del w:id="122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56DDDFD" w14:textId="139FDCC9" w:rsidR="006918A7" w:rsidDel="00116173" w:rsidRDefault="006918A7" w:rsidP="006918A7">
      <w:pPr>
        <w:widowControl w:val="0"/>
        <w:autoSpaceDE w:val="0"/>
        <w:autoSpaceDN w:val="0"/>
        <w:adjustRightInd w:val="0"/>
        <w:spacing w:after="0" w:line="240" w:lineRule="auto"/>
        <w:rPr>
          <w:del w:id="1229" w:author="Michael Bell" w:date="2013-05-06T17:53:00Z"/>
          <w:rFonts w:ascii="Courier New" w:hAnsi="Courier New" w:cs="Courier New"/>
          <w:color w:val="000000"/>
          <w:sz w:val="20"/>
          <w:szCs w:val="20"/>
          <w:highlight w:val="white"/>
        </w:rPr>
      </w:pPr>
      <w:del w:id="123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2EA2C72" w14:textId="0238EAFC" w:rsidR="006918A7" w:rsidDel="00116173" w:rsidRDefault="006918A7" w:rsidP="006918A7">
      <w:pPr>
        <w:widowControl w:val="0"/>
        <w:autoSpaceDE w:val="0"/>
        <w:autoSpaceDN w:val="0"/>
        <w:adjustRightInd w:val="0"/>
        <w:spacing w:after="0" w:line="240" w:lineRule="auto"/>
        <w:rPr>
          <w:del w:id="1231" w:author="Michael Bell" w:date="2013-05-06T17:53:00Z"/>
          <w:rFonts w:ascii="Courier New" w:hAnsi="Courier New" w:cs="Courier New"/>
          <w:color w:val="000000"/>
          <w:sz w:val="20"/>
          <w:szCs w:val="20"/>
          <w:highlight w:val="white"/>
        </w:rPr>
      </w:pPr>
      <w:del w:id="123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3CB7DCDE" w14:textId="3586B163" w:rsidR="006918A7" w:rsidDel="00116173" w:rsidRDefault="006918A7" w:rsidP="006918A7">
      <w:pPr>
        <w:widowControl w:val="0"/>
        <w:autoSpaceDE w:val="0"/>
        <w:autoSpaceDN w:val="0"/>
        <w:adjustRightInd w:val="0"/>
        <w:spacing w:after="0" w:line="240" w:lineRule="auto"/>
        <w:rPr>
          <w:del w:id="1233" w:author="Michael Bell" w:date="2013-05-06T17:53:00Z"/>
          <w:rFonts w:ascii="Courier New" w:hAnsi="Courier New" w:cs="Courier New"/>
          <w:color w:val="000000"/>
          <w:sz w:val="20"/>
          <w:szCs w:val="20"/>
          <w:highlight w:val="white"/>
        </w:rPr>
      </w:pPr>
      <w:del w:id="123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74A1071D" w14:textId="0F325891" w:rsidR="006918A7" w:rsidDel="00116173" w:rsidRDefault="006918A7" w:rsidP="006918A7">
      <w:pPr>
        <w:widowControl w:val="0"/>
        <w:autoSpaceDE w:val="0"/>
        <w:autoSpaceDN w:val="0"/>
        <w:adjustRightInd w:val="0"/>
        <w:spacing w:after="0" w:line="240" w:lineRule="auto"/>
        <w:rPr>
          <w:del w:id="1235" w:author="Michael Bell" w:date="2013-05-06T17:53:00Z"/>
          <w:rFonts w:ascii="Courier New" w:hAnsi="Courier New" w:cs="Courier New"/>
          <w:color w:val="000000"/>
          <w:sz w:val="20"/>
          <w:szCs w:val="20"/>
          <w:highlight w:val="white"/>
        </w:rPr>
      </w:pPr>
      <w:del w:id="123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09AD4E6" w14:textId="197C616F" w:rsidR="006918A7" w:rsidDel="00116173" w:rsidRDefault="006918A7" w:rsidP="006918A7">
      <w:pPr>
        <w:widowControl w:val="0"/>
        <w:autoSpaceDE w:val="0"/>
        <w:autoSpaceDN w:val="0"/>
        <w:adjustRightInd w:val="0"/>
        <w:spacing w:after="0" w:line="240" w:lineRule="auto"/>
        <w:rPr>
          <w:del w:id="1237" w:author="Michael Bell" w:date="2013-05-06T17:53:00Z"/>
          <w:rFonts w:ascii="Courier New" w:hAnsi="Courier New" w:cs="Courier New"/>
          <w:color w:val="000000"/>
          <w:sz w:val="20"/>
          <w:szCs w:val="20"/>
          <w:highlight w:val="white"/>
        </w:rPr>
      </w:pPr>
      <w:del w:id="1238" w:author="Michael Bell" w:date="2013-05-06T17:53:00Z">
        <w:r w:rsidDel="00116173">
          <w:rPr>
            <w:rFonts w:ascii="Courier New" w:hAnsi="Courier New" w:cs="Courier New"/>
            <w:color w:val="000000"/>
            <w:sz w:val="20"/>
            <w:szCs w:val="20"/>
            <w:highlight w:val="white"/>
          </w:rPr>
          <w:delText xml:space="preserve">  </w:delText>
        </w:r>
      </w:del>
    </w:p>
    <w:p w14:paraId="2EE67504" w14:textId="1677B4C8" w:rsidR="006918A7" w:rsidDel="00116173" w:rsidRDefault="006918A7" w:rsidP="006918A7">
      <w:pPr>
        <w:widowControl w:val="0"/>
        <w:autoSpaceDE w:val="0"/>
        <w:autoSpaceDN w:val="0"/>
        <w:adjustRightInd w:val="0"/>
        <w:spacing w:after="0" w:line="240" w:lineRule="auto"/>
        <w:rPr>
          <w:del w:id="1239" w:author="Michael Bell" w:date="2013-05-06T17:53:00Z"/>
          <w:rFonts w:ascii="Courier New" w:hAnsi="Courier New" w:cs="Courier New"/>
          <w:color w:val="000000"/>
          <w:sz w:val="20"/>
          <w:szCs w:val="20"/>
          <w:highlight w:val="white"/>
        </w:rPr>
      </w:pPr>
      <w:del w:id="124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5A23DEC9" w14:textId="095F0D70" w:rsidR="006918A7" w:rsidDel="00116173" w:rsidRDefault="006918A7" w:rsidP="006918A7">
      <w:pPr>
        <w:widowControl w:val="0"/>
        <w:autoSpaceDE w:val="0"/>
        <w:autoSpaceDN w:val="0"/>
        <w:adjustRightInd w:val="0"/>
        <w:spacing w:after="0" w:line="240" w:lineRule="auto"/>
        <w:rPr>
          <w:del w:id="1241" w:author="Michael Bell" w:date="2013-05-06T17:53:00Z"/>
          <w:rFonts w:ascii="Courier New" w:hAnsi="Courier New" w:cs="Courier New"/>
          <w:color w:val="000000"/>
          <w:sz w:val="20"/>
          <w:szCs w:val="20"/>
          <w:highlight w:val="white"/>
        </w:rPr>
      </w:pPr>
      <w:del w:id="1242" w:author="Michael Bell" w:date="2013-05-06T17:53:00Z">
        <w:r w:rsidDel="00116173">
          <w:rPr>
            <w:rFonts w:ascii="Courier New" w:hAnsi="Courier New" w:cs="Courier New"/>
            <w:color w:val="000000"/>
            <w:sz w:val="20"/>
            <w:szCs w:val="20"/>
            <w:highlight w:val="white"/>
          </w:rPr>
          <w:delText xml:space="preserve">  </w:delText>
        </w:r>
      </w:del>
    </w:p>
    <w:p w14:paraId="2D26B809" w14:textId="1B38900D" w:rsidR="006918A7" w:rsidDel="00116173" w:rsidRDefault="006918A7" w:rsidP="006918A7">
      <w:pPr>
        <w:widowControl w:val="0"/>
        <w:autoSpaceDE w:val="0"/>
        <w:autoSpaceDN w:val="0"/>
        <w:adjustRightInd w:val="0"/>
        <w:spacing w:after="0" w:line="240" w:lineRule="auto"/>
        <w:rPr>
          <w:del w:id="1243" w:author="Michael Bell" w:date="2013-05-06T17:53:00Z"/>
          <w:rFonts w:ascii="Courier New" w:hAnsi="Courier New" w:cs="Courier New"/>
          <w:color w:val="000000"/>
          <w:sz w:val="20"/>
          <w:szCs w:val="20"/>
          <w:highlight w:val="white"/>
        </w:rPr>
      </w:pPr>
      <w:del w:id="124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416F0424" w14:textId="63FB124B" w:rsidR="006918A7" w:rsidDel="00116173" w:rsidRDefault="006918A7" w:rsidP="006918A7">
      <w:pPr>
        <w:widowControl w:val="0"/>
        <w:autoSpaceDE w:val="0"/>
        <w:autoSpaceDN w:val="0"/>
        <w:adjustRightInd w:val="0"/>
        <w:spacing w:after="0" w:line="240" w:lineRule="auto"/>
        <w:rPr>
          <w:del w:id="1245" w:author="Michael Bell" w:date="2013-05-06T17:53:00Z"/>
          <w:rFonts w:ascii="Courier New" w:hAnsi="Courier New" w:cs="Courier New"/>
          <w:color w:val="000000"/>
          <w:sz w:val="20"/>
          <w:szCs w:val="20"/>
          <w:highlight w:val="white"/>
        </w:rPr>
      </w:pPr>
      <w:del w:id="1246" w:author="Michael Bell" w:date="2013-05-06T17:53:00Z">
        <w:r w:rsidDel="00116173">
          <w:rPr>
            <w:rFonts w:ascii="Courier New" w:hAnsi="Courier New" w:cs="Courier New"/>
            <w:color w:val="000000"/>
            <w:sz w:val="20"/>
            <w:szCs w:val="20"/>
            <w:highlight w:val="white"/>
          </w:rPr>
          <w:delText xml:space="preserve">  </w:delText>
        </w:r>
      </w:del>
    </w:p>
    <w:p w14:paraId="5AFEAEDF" w14:textId="0087AB35" w:rsidR="006918A7" w:rsidDel="00116173" w:rsidRDefault="006918A7" w:rsidP="006918A7">
      <w:pPr>
        <w:widowControl w:val="0"/>
        <w:autoSpaceDE w:val="0"/>
        <w:autoSpaceDN w:val="0"/>
        <w:adjustRightInd w:val="0"/>
        <w:spacing w:after="0" w:line="240" w:lineRule="auto"/>
        <w:rPr>
          <w:del w:id="1247" w:author="Michael Bell" w:date="2013-05-06T17:53:00Z"/>
          <w:rFonts w:ascii="Courier New" w:hAnsi="Courier New" w:cs="Courier New"/>
          <w:color w:val="000000"/>
          <w:sz w:val="20"/>
          <w:szCs w:val="20"/>
          <w:highlight w:val="white"/>
        </w:rPr>
      </w:pPr>
      <w:del w:id="124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7877A06" w14:textId="6FBFBEDB" w:rsidR="006918A7" w:rsidDel="00116173" w:rsidRDefault="006918A7" w:rsidP="006918A7">
      <w:pPr>
        <w:widowControl w:val="0"/>
        <w:autoSpaceDE w:val="0"/>
        <w:autoSpaceDN w:val="0"/>
        <w:adjustRightInd w:val="0"/>
        <w:spacing w:after="0" w:line="240" w:lineRule="auto"/>
        <w:rPr>
          <w:del w:id="1249" w:author="Michael Bell" w:date="2013-05-06T17:53:00Z"/>
          <w:rFonts w:ascii="Courier New" w:hAnsi="Courier New" w:cs="Courier New"/>
          <w:color w:val="000000"/>
          <w:sz w:val="20"/>
          <w:szCs w:val="20"/>
          <w:highlight w:val="white"/>
        </w:rPr>
      </w:pPr>
      <w:del w:id="1250" w:author="Michael Bell" w:date="2013-05-06T17:53:00Z">
        <w:r w:rsidDel="00116173">
          <w:rPr>
            <w:rFonts w:ascii="Courier New" w:hAnsi="Courier New" w:cs="Courier New"/>
            <w:color w:val="000000"/>
            <w:sz w:val="20"/>
            <w:szCs w:val="20"/>
            <w:highlight w:val="white"/>
          </w:rPr>
          <w:delText xml:space="preserve">  </w:delText>
        </w:r>
      </w:del>
    </w:p>
    <w:p w14:paraId="2361304B" w14:textId="5496B0D7" w:rsidR="006918A7" w:rsidDel="00116173" w:rsidRDefault="006918A7" w:rsidP="006918A7">
      <w:pPr>
        <w:widowControl w:val="0"/>
        <w:autoSpaceDE w:val="0"/>
        <w:autoSpaceDN w:val="0"/>
        <w:adjustRightInd w:val="0"/>
        <w:spacing w:after="0" w:line="240" w:lineRule="auto"/>
        <w:rPr>
          <w:del w:id="1251" w:author="Michael Bell" w:date="2013-05-06T17:53:00Z"/>
          <w:rFonts w:ascii="Courier New" w:hAnsi="Courier New" w:cs="Courier New"/>
          <w:color w:val="000000"/>
          <w:sz w:val="20"/>
          <w:szCs w:val="20"/>
          <w:highlight w:val="white"/>
        </w:rPr>
      </w:pPr>
      <w:del w:id="125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2866750" w14:textId="340B1CFF" w:rsidR="006918A7" w:rsidDel="00116173" w:rsidRDefault="006918A7" w:rsidP="006918A7">
      <w:pPr>
        <w:widowControl w:val="0"/>
        <w:autoSpaceDE w:val="0"/>
        <w:autoSpaceDN w:val="0"/>
        <w:adjustRightInd w:val="0"/>
        <w:spacing w:after="0" w:line="240" w:lineRule="auto"/>
        <w:rPr>
          <w:del w:id="1253" w:author="Michael Bell" w:date="2013-05-06T17:53:00Z"/>
          <w:rFonts w:ascii="Courier New" w:hAnsi="Courier New" w:cs="Courier New"/>
          <w:color w:val="000000"/>
          <w:sz w:val="20"/>
          <w:szCs w:val="20"/>
          <w:highlight w:val="white"/>
        </w:rPr>
      </w:pPr>
      <w:del w:id="1254" w:author="Michael Bell" w:date="2013-05-06T17:53:00Z">
        <w:r w:rsidDel="00116173">
          <w:rPr>
            <w:rFonts w:ascii="Courier New" w:hAnsi="Courier New" w:cs="Courier New"/>
            <w:color w:val="000000"/>
            <w:sz w:val="20"/>
            <w:szCs w:val="20"/>
            <w:highlight w:val="white"/>
          </w:rPr>
          <w:delText xml:space="preserve">  </w:delText>
        </w:r>
      </w:del>
    </w:p>
    <w:p w14:paraId="59365F7F" w14:textId="725FBADB" w:rsidR="006918A7" w:rsidDel="00116173" w:rsidRDefault="006918A7" w:rsidP="006918A7">
      <w:pPr>
        <w:widowControl w:val="0"/>
        <w:autoSpaceDE w:val="0"/>
        <w:autoSpaceDN w:val="0"/>
        <w:adjustRightInd w:val="0"/>
        <w:spacing w:after="0" w:line="240" w:lineRule="auto"/>
        <w:rPr>
          <w:del w:id="1255" w:author="Michael Bell" w:date="2013-05-06T17:53:00Z"/>
          <w:rFonts w:ascii="Courier New" w:hAnsi="Courier New" w:cs="Courier New"/>
          <w:color w:val="000000"/>
          <w:sz w:val="20"/>
          <w:szCs w:val="20"/>
          <w:highlight w:val="white"/>
        </w:rPr>
      </w:pPr>
      <w:del w:id="125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5FA7982" w14:textId="04284602" w:rsidR="006918A7" w:rsidDel="00116173" w:rsidRDefault="006918A7" w:rsidP="006918A7">
      <w:pPr>
        <w:widowControl w:val="0"/>
        <w:autoSpaceDE w:val="0"/>
        <w:autoSpaceDN w:val="0"/>
        <w:adjustRightInd w:val="0"/>
        <w:spacing w:after="0" w:line="240" w:lineRule="auto"/>
        <w:rPr>
          <w:del w:id="1257" w:author="Michael Bell" w:date="2013-05-06T17:53:00Z"/>
          <w:rFonts w:ascii="Courier New" w:hAnsi="Courier New" w:cs="Courier New"/>
          <w:color w:val="000000"/>
          <w:sz w:val="20"/>
          <w:szCs w:val="20"/>
          <w:highlight w:val="white"/>
        </w:rPr>
      </w:pPr>
      <w:del w:id="1258" w:author="Michael Bell" w:date="2013-05-06T17:53:00Z">
        <w:r w:rsidDel="00116173">
          <w:rPr>
            <w:rFonts w:ascii="Courier New" w:hAnsi="Courier New" w:cs="Courier New"/>
            <w:b/>
            <w:bCs/>
            <w:color w:val="000080"/>
            <w:sz w:val="20"/>
            <w:szCs w:val="20"/>
            <w:highlight w:val="white"/>
          </w:rPr>
          <w:delText>}</w:delText>
        </w:r>
      </w:del>
    </w:p>
    <w:p w14:paraId="4514390F" w14:textId="18125C72" w:rsidR="006918A7" w:rsidDel="00116173" w:rsidRDefault="006918A7" w:rsidP="006918A7">
      <w:pPr>
        <w:widowControl w:val="0"/>
        <w:autoSpaceDE w:val="0"/>
        <w:autoSpaceDN w:val="0"/>
        <w:adjustRightInd w:val="0"/>
        <w:spacing w:after="0" w:line="240" w:lineRule="auto"/>
        <w:rPr>
          <w:del w:id="1259" w:author="Michael Bell" w:date="2013-05-06T17:53:00Z"/>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716F4E8F" w14:textId="77777777" w:rsidR="003A2FEE" w:rsidRDefault="003A2FEE" w:rsidP="003A2FEE">
      <w:pPr>
        <w:autoSpaceDE w:val="0"/>
        <w:autoSpaceDN w:val="0"/>
        <w:adjustRightInd w:val="0"/>
        <w:spacing w:after="0" w:line="240" w:lineRule="auto"/>
        <w:rPr>
          <w:ins w:id="1260" w:author="Michael Bell" w:date="2013-05-06T18:03:00Z"/>
          <w:rFonts w:ascii="Courier New" w:hAnsi="Courier New" w:cs="Courier New"/>
          <w:color w:val="008000"/>
          <w:sz w:val="20"/>
          <w:szCs w:val="20"/>
          <w:highlight w:val="white"/>
        </w:rPr>
      </w:pPr>
      <w:ins w:id="1261" w:author="Michael Bell" w:date="2013-05-06T18:03:00Z">
        <w:r>
          <w:rPr>
            <w:rFonts w:ascii="Courier New" w:hAnsi="Courier New" w:cs="Courier New"/>
            <w:color w:val="008000"/>
            <w:sz w:val="20"/>
            <w:szCs w:val="20"/>
            <w:highlight w:val="white"/>
          </w:rPr>
          <w:t>/*</w:t>
        </w:r>
      </w:ins>
    </w:p>
    <w:p w14:paraId="5625C3ED" w14:textId="77777777" w:rsidR="003A2FEE" w:rsidRDefault="003A2FEE" w:rsidP="003A2FEE">
      <w:pPr>
        <w:autoSpaceDE w:val="0"/>
        <w:autoSpaceDN w:val="0"/>
        <w:adjustRightInd w:val="0"/>
        <w:spacing w:after="0" w:line="240" w:lineRule="auto"/>
        <w:rPr>
          <w:ins w:id="1262" w:author="Michael Bell" w:date="2013-05-06T18:03:00Z"/>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ins w:id="1263" w:author="Michael Bell" w:date="2013-05-06T18:03:00Z"/>
          <w:rFonts w:ascii="Courier New" w:hAnsi="Courier New" w:cs="Courier New"/>
          <w:color w:val="008000"/>
          <w:sz w:val="20"/>
          <w:szCs w:val="20"/>
          <w:highlight w:val="white"/>
        </w:rPr>
      </w:pPr>
      <w:ins w:id="1264" w:author="Michael Bell" w:date="2013-05-06T18:03:00Z">
        <w:r>
          <w:rPr>
            <w:rFonts w:ascii="Courier New" w:hAnsi="Courier New" w:cs="Courier New"/>
            <w:color w:val="008000"/>
            <w:sz w:val="20"/>
            <w:szCs w:val="20"/>
            <w:highlight w:val="white"/>
          </w:rPr>
          <w:t xml:space="preserve"> BELTRAK</w:t>
        </w:r>
      </w:ins>
    </w:p>
    <w:p w14:paraId="2C921CD3" w14:textId="77777777" w:rsidR="003A2FEE" w:rsidRDefault="003A2FEE" w:rsidP="003A2FEE">
      <w:pPr>
        <w:autoSpaceDE w:val="0"/>
        <w:autoSpaceDN w:val="0"/>
        <w:adjustRightInd w:val="0"/>
        <w:spacing w:after="0" w:line="240" w:lineRule="auto"/>
        <w:rPr>
          <w:ins w:id="1265" w:author="Michael Bell" w:date="2013-05-06T18:03:00Z"/>
          <w:rFonts w:ascii="Courier New" w:hAnsi="Courier New" w:cs="Courier New"/>
          <w:color w:val="008000"/>
          <w:sz w:val="20"/>
          <w:szCs w:val="20"/>
          <w:highlight w:val="white"/>
        </w:rPr>
      </w:pPr>
      <w:ins w:id="1266" w:author="Michael Bell" w:date="2013-05-06T18:03:00Z">
        <w:r>
          <w:rPr>
            <w:rFonts w:ascii="Courier New" w:hAnsi="Courier New" w:cs="Courier New"/>
            <w:color w:val="008000"/>
            <w:sz w:val="20"/>
            <w:szCs w:val="20"/>
            <w:highlight w:val="white"/>
          </w:rPr>
          <w:t xml:space="preserve"> </w:t>
        </w:r>
      </w:ins>
    </w:p>
    <w:p w14:paraId="7C6897C1" w14:textId="77777777" w:rsidR="003A2FEE" w:rsidRDefault="003A2FEE" w:rsidP="003A2FEE">
      <w:pPr>
        <w:autoSpaceDE w:val="0"/>
        <w:autoSpaceDN w:val="0"/>
        <w:adjustRightInd w:val="0"/>
        <w:spacing w:after="0" w:line="240" w:lineRule="auto"/>
        <w:rPr>
          <w:ins w:id="1267" w:author="Michael Bell" w:date="2013-05-06T18:03:00Z"/>
          <w:rFonts w:ascii="Courier New" w:hAnsi="Courier New" w:cs="Courier New"/>
          <w:color w:val="008000"/>
          <w:sz w:val="20"/>
          <w:szCs w:val="20"/>
          <w:highlight w:val="white"/>
        </w:rPr>
      </w:pPr>
      <w:ins w:id="1268" w:author="Michael Bell" w:date="2013-05-06T18:03:00Z">
        <w:r>
          <w:rPr>
            <w:rFonts w:ascii="Courier New" w:hAnsi="Courier New" w:cs="Courier New"/>
            <w:color w:val="008000"/>
            <w:sz w:val="20"/>
            <w:szCs w:val="20"/>
            <w:highlight w:val="white"/>
          </w:rPr>
          <w:t xml:space="preserve"> V1.0</w:t>
        </w:r>
      </w:ins>
    </w:p>
    <w:p w14:paraId="5392B46F" w14:textId="77777777" w:rsidR="003A2FEE" w:rsidRDefault="003A2FEE" w:rsidP="003A2FEE">
      <w:pPr>
        <w:autoSpaceDE w:val="0"/>
        <w:autoSpaceDN w:val="0"/>
        <w:adjustRightInd w:val="0"/>
        <w:spacing w:after="0" w:line="240" w:lineRule="auto"/>
        <w:rPr>
          <w:ins w:id="1269" w:author="Michael Bell" w:date="2013-05-06T18:03:00Z"/>
          <w:rFonts w:ascii="Courier New" w:hAnsi="Courier New" w:cs="Courier New"/>
          <w:color w:val="008000"/>
          <w:sz w:val="20"/>
          <w:szCs w:val="20"/>
          <w:highlight w:val="white"/>
        </w:rPr>
      </w:pPr>
      <w:ins w:id="1270" w:author="Michael Bell" w:date="2013-05-06T18:03:00Z">
        <w:r>
          <w:rPr>
            <w:rFonts w:ascii="Courier New" w:hAnsi="Courier New" w:cs="Courier New"/>
            <w:color w:val="008000"/>
            <w:sz w:val="20"/>
            <w:szCs w:val="20"/>
            <w:highlight w:val="white"/>
          </w:rPr>
          <w:t xml:space="preserve"> </w:t>
        </w:r>
      </w:ins>
    </w:p>
    <w:p w14:paraId="3E20E0C3" w14:textId="77777777" w:rsidR="003A2FEE" w:rsidRDefault="003A2FEE" w:rsidP="003A2FEE">
      <w:pPr>
        <w:autoSpaceDE w:val="0"/>
        <w:autoSpaceDN w:val="0"/>
        <w:adjustRightInd w:val="0"/>
        <w:spacing w:after="0" w:line="240" w:lineRule="auto"/>
        <w:rPr>
          <w:ins w:id="1271" w:author="Michael Bell" w:date="2013-05-06T18:03:00Z"/>
          <w:rFonts w:ascii="Courier New" w:hAnsi="Courier New" w:cs="Courier New"/>
          <w:color w:val="008000"/>
          <w:sz w:val="20"/>
          <w:szCs w:val="20"/>
          <w:highlight w:val="white"/>
        </w:rPr>
      </w:pPr>
      <w:ins w:id="1272" w:author="Michael Bell" w:date="2013-05-06T18:03:00Z">
        <w:r>
          <w:rPr>
            <w:rFonts w:ascii="Courier New" w:hAnsi="Courier New" w:cs="Courier New"/>
            <w:color w:val="008000"/>
            <w:sz w:val="20"/>
            <w:szCs w:val="20"/>
            <w:highlight w:val="white"/>
          </w:rPr>
          <w:t xml:space="preserve"> Hornby trainset automation</w:t>
        </w:r>
      </w:ins>
    </w:p>
    <w:p w14:paraId="0E5B7BE6" w14:textId="77777777" w:rsidR="003A2FEE" w:rsidRDefault="003A2FEE" w:rsidP="003A2FEE">
      <w:pPr>
        <w:autoSpaceDE w:val="0"/>
        <w:autoSpaceDN w:val="0"/>
        <w:adjustRightInd w:val="0"/>
        <w:spacing w:after="0" w:line="240" w:lineRule="auto"/>
        <w:rPr>
          <w:ins w:id="1273" w:author="Michael Bell" w:date="2013-05-06T18:03:00Z"/>
          <w:rFonts w:ascii="Courier New" w:hAnsi="Courier New" w:cs="Courier New"/>
          <w:color w:val="008000"/>
          <w:sz w:val="20"/>
          <w:szCs w:val="20"/>
          <w:highlight w:val="white"/>
        </w:rPr>
      </w:pPr>
      <w:ins w:id="1274" w:author="Michael Bell" w:date="2013-05-06T18:03:00Z">
        <w:r>
          <w:rPr>
            <w:rFonts w:ascii="Courier New" w:hAnsi="Courier New" w:cs="Courier New"/>
            <w:color w:val="008000"/>
            <w:sz w:val="20"/>
            <w:szCs w:val="20"/>
            <w:highlight w:val="white"/>
          </w:rPr>
          <w:t xml:space="preserve"> </w:t>
        </w:r>
      </w:ins>
    </w:p>
    <w:p w14:paraId="66ACDEF9" w14:textId="77777777" w:rsidR="003A2FEE" w:rsidRDefault="003A2FEE" w:rsidP="003A2FEE">
      <w:pPr>
        <w:autoSpaceDE w:val="0"/>
        <w:autoSpaceDN w:val="0"/>
        <w:adjustRightInd w:val="0"/>
        <w:spacing w:after="0" w:line="240" w:lineRule="auto"/>
        <w:rPr>
          <w:ins w:id="1275" w:author="Michael Bell" w:date="2013-05-06T18:03:00Z"/>
          <w:rFonts w:ascii="Courier New" w:hAnsi="Courier New" w:cs="Courier New"/>
          <w:color w:val="008000"/>
          <w:sz w:val="20"/>
          <w:szCs w:val="20"/>
          <w:highlight w:val="white"/>
        </w:rPr>
      </w:pPr>
      <w:ins w:id="1276" w:author="Michael Bell" w:date="2013-05-06T18:03:00Z">
        <w:r>
          <w:rPr>
            <w:rFonts w:ascii="Courier New" w:hAnsi="Courier New" w:cs="Courier New"/>
            <w:color w:val="008000"/>
            <w:sz w:val="20"/>
            <w:szCs w:val="20"/>
            <w:highlight w:val="white"/>
          </w:rPr>
          <w:t xml:space="preserve"> By Michael Bell</w:t>
        </w:r>
      </w:ins>
    </w:p>
    <w:p w14:paraId="10F2EE0C" w14:textId="77777777" w:rsidR="003A2FEE" w:rsidRDefault="003A2FEE" w:rsidP="003A2FEE">
      <w:pPr>
        <w:autoSpaceDE w:val="0"/>
        <w:autoSpaceDN w:val="0"/>
        <w:adjustRightInd w:val="0"/>
        <w:spacing w:after="0" w:line="240" w:lineRule="auto"/>
        <w:rPr>
          <w:ins w:id="1277" w:author="Michael Bell" w:date="2013-05-06T18:03:00Z"/>
          <w:rFonts w:ascii="Courier New" w:hAnsi="Courier New" w:cs="Courier New"/>
          <w:color w:val="008000"/>
          <w:sz w:val="20"/>
          <w:szCs w:val="20"/>
          <w:highlight w:val="white"/>
        </w:rPr>
      </w:pPr>
      <w:ins w:id="1278" w:author="Michael Bell" w:date="2013-05-06T18:03:00Z">
        <w:r>
          <w:rPr>
            <w:rFonts w:ascii="Courier New" w:hAnsi="Courier New" w:cs="Courier New"/>
            <w:color w:val="008000"/>
            <w:sz w:val="20"/>
            <w:szCs w:val="20"/>
            <w:highlight w:val="white"/>
          </w:rPr>
          <w:t xml:space="preserve"> </w:t>
        </w:r>
      </w:ins>
    </w:p>
    <w:p w14:paraId="52A2F1F0" w14:textId="77777777" w:rsidR="003A2FEE" w:rsidRDefault="003A2FEE" w:rsidP="003A2FEE">
      <w:pPr>
        <w:autoSpaceDE w:val="0"/>
        <w:autoSpaceDN w:val="0"/>
        <w:adjustRightInd w:val="0"/>
        <w:spacing w:after="0" w:line="240" w:lineRule="auto"/>
        <w:rPr>
          <w:ins w:id="1279" w:author="Michael Bell" w:date="2013-05-06T18:03:00Z"/>
          <w:rFonts w:ascii="Courier New" w:hAnsi="Courier New" w:cs="Courier New"/>
          <w:color w:val="008000"/>
          <w:sz w:val="20"/>
          <w:szCs w:val="20"/>
          <w:highlight w:val="white"/>
        </w:rPr>
      </w:pPr>
      <w:ins w:id="1280" w:author="Michael Bell" w:date="2013-05-06T18:03:00Z">
        <w:r>
          <w:rPr>
            <w:rFonts w:ascii="Courier New" w:hAnsi="Courier New" w:cs="Courier New"/>
            <w:color w:val="008000"/>
            <w:sz w:val="20"/>
            <w:szCs w:val="20"/>
            <w:highlight w:val="white"/>
          </w:rPr>
          <w:t xml:space="preserve"> Programing started: 02/02/2013 at 14:08</w:t>
        </w:r>
      </w:ins>
    </w:p>
    <w:p w14:paraId="50286B23" w14:textId="77777777" w:rsidR="003A2FEE" w:rsidRDefault="003A2FEE" w:rsidP="003A2FEE">
      <w:pPr>
        <w:autoSpaceDE w:val="0"/>
        <w:autoSpaceDN w:val="0"/>
        <w:adjustRightInd w:val="0"/>
        <w:spacing w:after="0" w:line="240" w:lineRule="auto"/>
        <w:rPr>
          <w:ins w:id="1281" w:author="Michael Bell" w:date="2013-05-06T18:03:00Z"/>
          <w:rFonts w:ascii="Courier New" w:hAnsi="Courier New" w:cs="Courier New"/>
          <w:color w:val="008000"/>
          <w:sz w:val="20"/>
          <w:szCs w:val="20"/>
          <w:highlight w:val="white"/>
        </w:rPr>
      </w:pPr>
      <w:ins w:id="1282" w:author="Michael Bell" w:date="2013-05-06T18:03:00Z">
        <w:r>
          <w:rPr>
            <w:rFonts w:ascii="Courier New" w:hAnsi="Courier New" w:cs="Courier New"/>
            <w:color w:val="008000"/>
            <w:sz w:val="20"/>
            <w:szCs w:val="20"/>
            <w:highlight w:val="white"/>
          </w:rPr>
          <w:t xml:space="preserve"> </w:t>
        </w:r>
      </w:ins>
    </w:p>
    <w:p w14:paraId="39A30D95" w14:textId="77777777" w:rsidR="003A2FEE" w:rsidRDefault="003A2FEE" w:rsidP="003A2FEE">
      <w:pPr>
        <w:autoSpaceDE w:val="0"/>
        <w:autoSpaceDN w:val="0"/>
        <w:adjustRightInd w:val="0"/>
        <w:spacing w:after="0" w:line="240" w:lineRule="auto"/>
        <w:rPr>
          <w:ins w:id="1283" w:author="Michael Bell" w:date="2013-05-06T18:03:00Z"/>
          <w:rFonts w:ascii="Courier New" w:hAnsi="Courier New" w:cs="Courier New"/>
          <w:color w:val="008000"/>
          <w:sz w:val="20"/>
          <w:szCs w:val="20"/>
          <w:highlight w:val="white"/>
        </w:rPr>
      </w:pPr>
      <w:ins w:id="1284" w:author="Michael Bell" w:date="2013-05-06T18:03:00Z">
        <w:r>
          <w:rPr>
            <w:rFonts w:ascii="Courier New" w:hAnsi="Courier New" w:cs="Courier New"/>
            <w:color w:val="008000"/>
            <w:sz w:val="20"/>
            <w:szCs w:val="20"/>
            <w:highlight w:val="white"/>
          </w:rPr>
          <w:t xml:space="preserve"> Programing completed: 06/05/2013 at 17:45</w:t>
        </w:r>
      </w:ins>
    </w:p>
    <w:p w14:paraId="3F4CEE3D" w14:textId="77777777" w:rsidR="003A2FEE" w:rsidRDefault="003A2FEE" w:rsidP="003A2FEE">
      <w:pPr>
        <w:autoSpaceDE w:val="0"/>
        <w:autoSpaceDN w:val="0"/>
        <w:adjustRightInd w:val="0"/>
        <w:spacing w:after="0" w:line="240" w:lineRule="auto"/>
        <w:rPr>
          <w:ins w:id="1285" w:author="Michael Bell" w:date="2013-05-06T18:03:00Z"/>
          <w:rFonts w:ascii="Courier New" w:hAnsi="Courier New" w:cs="Courier New"/>
          <w:color w:val="008000"/>
          <w:sz w:val="20"/>
          <w:szCs w:val="20"/>
          <w:highlight w:val="white"/>
        </w:rPr>
      </w:pPr>
      <w:ins w:id="1286" w:author="Michael Bell" w:date="2013-05-06T18:03:00Z">
        <w:r>
          <w:rPr>
            <w:rFonts w:ascii="Courier New" w:hAnsi="Courier New" w:cs="Courier New"/>
            <w:color w:val="008000"/>
            <w:sz w:val="20"/>
            <w:szCs w:val="20"/>
            <w:highlight w:val="white"/>
          </w:rPr>
          <w:t xml:space="preserve"> </w:t>
        </w:r>
      </w:ins>
    </w:p>
    <w:p w14:paraId="055C5D3A" w14:textId="77777777" w:rsidR="003A2FEE" w:rsidRDefault="003A2FEE" w:rsidP="003A2FEE">
      <w:pPr>
        <w:autoSpaceDE w:val="0"/>
        <w:autoSpaceDN w:val="0"/>
        <w:adjustRightInd w:val="0"/>
        <w:spacing w:after="0" w:line="240" w:lineRule="auto"/>
        <w:rPr>
          <w:ins w:id="1287" w:author="Michael Bell" w:date="2013-05-06T18:03:00Z"/>
          <w:rFonts w:ascii="Courier New" w:hAnsi="Courier New" w:cs="Courier New"/>
          <w:color w:val="000000"/>
          <w:sz w:val="20"/>
          <w:szCs w:val="20"/>
          <w:highlight w:val="white"/>
        </w:rPr>
      </w:pPr>
      <w:ins w:id="1288" w:author="Michael Bell" w:date="2013-05-06T18:03:00Z">
        <w:r>
          <w:rPr>
            <w:rFonts w:ascii="Courier New" w:hAnsi="Courier New" w:cs="Courier New"/>
            <w:color w:val="008000"/>
            <w:sz w:val="20"/>
            <w:szCs w:val="20"/>
            <w:highlight w:val="white"/>
          </w:rPr>
          <w:t xml:space="preserve"> */</w:t>
        </w:r>
      </w:ins>
    </w:p>
    <w:p w14:paraId="43711CFD" w14:textId="77777777" w:rsidR="003A2FEE" w:rsidRDefault="003A2FEE" w:rsidP="003A2FEE">
      <w:pPr>
        <w:autoSpaceDE w:val="0"/>
        <w:autoSpaceDN w:val="0"/>
        <w:adjustRightInd w:val="0"/>
        <w:spacing w:after="0" w:line="240" w:lineRule="auto"/>
        <w:rPr>
          <w:ins w:id="1289" w:author="Michael Bell" w:date="2013-05-06T18:03:00Z"/>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ins w:id="1290" w:author="Michael Bell" w:date="2013-05-06T18:03:00Z"/>
          <w:rFonts w:ascii="Courier New" w:hAnsi="Courier New" w:cs="Courier New"/>
          <w:color w:val="008000"/>
          <w:sz w:val="20"/>
          <w:szCs w:val="20"/>
          <w:highlight w:val="white"/>
        </w:rPr>
      </w:pPr>
      <w:ins w:id="1291" w:author="Michael Bell" w:date="2013-05-06T18:03:00Z">
        <w:r>
          <w:rPr>
            <w:rFonts w:ascii="Courier New" w:hAnsi="Courier New" w:cs="Courier New"/>
            <w:color w:val="008000"/>
            <w:sz w:val="20"/>
            <w:szCs w:val="20"/>
            <w:highlight w:val="white"/>
          </w:rPr>
          <w:t xml:space="preserve">/*this function initialises the menu display array, the first number is the X position, the second number is the </w:t>
        </w:r>
      </w:ins>
    </w:p>
    <w:p w14:paraId="5CFC41F5" w14:textId="77777777" w:rsidR="003A2FEE" w:rsidRDefault="003A2FEE" w:rsidP="003A2FEE">
      <w:pPr>
        <w:autoSpaceDE w:val="0"/>
        <w:autoSpaceDN w:val="0"/>
        <w:adjustRightInd w:val="0"/>
        <w:spacing w:after="0" w:line="240" w:lineRule="auto"/>
        <w:rPr>
          <w:ins w:id="1292" w:author="Michael Bell" w:date="2013-05-06T18:03:00Z"/>
          <w:rFonts w:ascii="Courier New" w:hAnsi="Courier New" w:cs="Courier New"/>
          <w:color w:val="008000"/>
          <w:sz w:val="20"/>
          <w:szCs w:val="20"/>
          <w:highlight w:val="white"/>
        </w:rPr>
      </w:pPr>
      <w:ins w:id="1293" w:author="Michael Bell" w:date="2013-05-06T18:03:00Z">
        <w:r>
          <w:rPr>
            <w:rFonts w:ascii="Courier New" w:hAnsi="Courier New" w:cs="Courier New"/>
            <w:color w:val="008000"/>
            <w:sz w:val="20"/>
            <w:szCs w:val="20"/>
            <w:highlight w:val="white"/>
          </w:rPr>
          <w:t>Y position and the third number is the line number, 0 is line 1 and 1 is line 2</w:t>
        </w:r>
      </w:ins>
    </w:p>
    <w:p w14:paraId="547B4286" w14:textId="77777777" w:rsidR="003A2FEE" w:rsidRDefault="003A2FEE" w:rsidP="003A2FEE">
      <w:pPr>
        <w:autoSpaceDE w:val="0"/>
        <w:autoSpaceDN w:val="0"/>
        <w:adjustRightInd w:val="0"/>
        <w:spacing w:after="0" w:line="240" w:lineRule="auto"/>
        <w:rPr>
          <w:ins w:id="1294" w:author="Michael Bell" w:date="2013-05-06T18:03:00Z"/>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ins w:id="1295" w:author="Michael Bell" w:date="2013-05-06T18:03:00Z"/>
          <w:rFonts w:ascii="Courier New" w:hAnsi="Courier New" w:cs="Courier New"/>
          <w:color w:val="008000"/>
          <w:sz w:val="20"/>
          <w:szCs w:val="20"/>
          <w:highlight w:val="white"/>
        </w:rPr>
      </w:pPr>
      <w:ins w:id="1296" w:author="Michael Bell" w:date="2013-05-06T18:03:00Z">
        <w:r>
          <w:rPr>
            <w:rFonts w:ascii="Courier New" w:hAnsi="Courier New" w:cs="Courier New"/>
            <w:color w:val="008000"/>
            <w:sz w:val="20"/>
            <w:szCs w:val="20"/>
            <w:highlight w:val="white"/>
          </w:rPr>
          <w:t>~ are used to fill the bottom of columbs as well as blocking the cursor from moveing between options which are on</w:t>
        </w:r>
      </w:ins>
    </w:p>
    <w:p w14:paraId="6B762D4A" w14:textId="77777777" w:rsidR="003A2FEE" w:rsidRDefault="003A2FEE" w:rsidP="003A2FEE">
      <w:pPr>
        <w:autoSpaceDE w:val="0"/>
        <w:autoSpaceDN w:val="0"/>
        <w:adjustRightInd w:val="0"/>
        <w:spacing w:after="0" w:line="240" w:lineRule="auto"/>
        <w:rPr>
          <w:ins w:id="1297" w:author="Michael Bell" w:date="2013-05-06T18:03:00Z"/>
          <w:rFonts w:ascii="Courier New" w:hAnsi="Courier New" w:cs="Courier New"/>
          <w:color w:val="008000"/>
          <w:sz w:val="20"/>
          <w:szCs w:val="20"/>
          <w:highlight w:val="white"/>
        </w:rPr>
      </w:pPr>
      <w:ins w:id="1298" w:author="Michael Bell" w:date="2013-05-06T18:03:00Z">
        <w:r>
          <w:rPr>
            <w:rFonts w:ascii="Courier New" w:hAnsi="Courier New" w:cs="Courier New"/>
            <w:color w:val="008000"/>
            <w:sz w:val="20"/>
            <w:szCs w:val="20"/>
            <w:highlight w:val="white"/>
          </w:rPr>
          <w:t>different sub menus</w:t>
        </w:r>
      </w:ins>
    </w:p>
    <w:p w14:paraId="2FB458C9" w14:textId="77777777" w:rsidR="003A2FEE" w:rsidRDefault="003A2FEE" w:rsidP="003A2FEE">
      <w:pPr>
        <w:autoSpaceDE w:val="0"/>
        <w:autoSpaceDN w:val="0"/>
        <w:adjustRightInd w:val="0"/>
        <w:spacing w:after="0" w:line="240" w:lineRule="auto"/>
        <w:rPr>
          <w:ins w:id="1299" w:author="Michael Bell" w:date="2013-05-06T18:03:00Z"/>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ins w:id="1300" w:author="Michael Bell" w:date="2013-05-06T18:03:00Z"/>
          <w:rFonts w:ascii="Courier New" w:hAnsi="Courier New" w:cs="Courier New"/>
          <w:color w:val="008000"/>
          <w:sz w:val="20"/>
          <w:szCs w:val="20"/>
          <w:highlight w:val="white"/>
        </w:rPr>
      </w:pPr>
      <w:ins w:id="1301" w:author="Michael Bell" w:date="2013-05-06T18:03:00Z">
        <w:r>
          <w:rPr>
            <w:rFonts w:ascii="Courier New" w:hAnsi="Courier New" w:cs="Courier New"/>
            <w:color w:val="008000"/>
            <w:sz w:val="20"/>
            <w:szCs w:val="20"/>
            <w:highlight w:val="white"/>
          </w:rPr>
          <w:t># are used to bridge the gap between menu options that should apear to be next to eachoter on the Y axis but actualy</w:t>
        </w:r>
      </w:ins>
    </w:p>
    <w:p w14:paraId="18202827" w14:textId="77777777" w:rsidR="003A2FEE" w:rsidRDefault="003A2FEE" w:rsidP="003A2FEE">
      <w:pPr>
        <w:autoSpaceDE w:val="0"/>
        <w:autoSpaceDN w:val="0"/>
        <w:adjustRightInd w:val="0"/>
        <w:spacing w:after="0" w:line="240" w:lineRule="auto"/>
        <w:rPr>
          <w:ins w:id="1302" w:author="Michael Bell" w:date="2013-05-06T18:03:00Z"/>
          <w:rFonts w:ascii="Courier New" w:hAnsi="Courier New" w:cs="Courier New"/>
          <w:color w:val="000000"/>
          <w:sz w:val="20"/>
          <w:szCs w:val="20"/>
          <w:highlight w:val="white"/>
        </w:rPr>
      </w:pPr>
      <w:ins w:id="1303" w:author="Michael Bell" w:date="2013-05-06T18:03:00Z">
        <w:r>
          <w:rPr>
            <w:rFonts w:ascii="Courier New" w:hAnsi="Courier New" w:cs="Courier New"/>
            <w:color w:val="008000"/>
            <w:sz w:val="20"/>
            <w:szCs w:val="20"/>
            <w:highlight w:val="white"/>
          </w:rPr>
          <w:t>arent*/</w:t>
        </w:r>
      </w:ins>
    </w:p>
    <w:p w14:paraId="24B12CF9" w14:textId="77777777" w:rsidR="003A2FEE" w:rsidRDefault="003A2FEE" w:rsidP="003A2FEE">
      <w:pPr>
        <w:autoSpaceDE w:val="0"/>
        <w:autoSpaceDN w:val="0"/>
        <w:adjustRightInd w:val="0"/>
        <w:spacing w:after="0" w:line="240" w:lineRule="auto"/>
        <w:rPr>
          <w:ins w:id="1304" w:author="Michael Bell" w:date="2013-05-06T18:03:00Z"/>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ins w:id="1305" w:author="Michael Bell" w:date="2013-05-06T18:03:00Z"/>
          <w:rFonts w:ascii="Courier New" w:hAnsi="Courier New" w:cs="Courier New"/>
          <w:color w:val="000000"/>
          <w:sz w:val="20"/>
          <w:szCs w:val="20"/>
          <w:highlight w:val="white"/>
        </w:rPr>
      </w:pPr>
      <w:ins w:id="1306"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5A709978" w14:textId="77777777" w:rsidR="003A2FEE" w:rsidRDefault="003A2FEE" w:rsidP="003A2FEE">
      <w:pPr>
        <w:autoSpaceDE w:val="0"/>
        <w:autoSpaceDN w:val="0"/>
        <w:adjustRightInd w:val="0"/>
        <w:spacing w:after="0" w:line="240" w:lineRule="auto"/>
        <w:rPr>
          <w:ins w:id="1307" w:author="Michael Bell" w:date="2013-05-06T18:03:00Z"/>
          <w:rFonts w:ascii="Courier New" w:hAnsi="Courier New" w:cs="Courier New"/>
          <w:color w:val="000000"/>
          <w:sz w:val="20"/>
          <w:szCs w:val="20"/>
          <w:highlight w:val="white"/>
        </w:rPr>
      </w:pPr>
      <w:ins w:id="1308" w:author="Michael Bell" w:date="2013-05-06T18:03:00Z">
        <w:r>
          <w:rPr>
            <w:rFonts w:ascii="Courier New" w:hAnsi="Courier New" w:cs="Courier New"/>
            <w:b/>
            <w:bCs/>
            <w:color w:val="000080"/>
            <w:sz w:val="20"/>
            <w:szCs w:val="20"/>
            <w:highlight w:val="white"/>
          </w:rPr>
          <w:t>{</w:t>
        </w:r>
      </w:ins>
    </w:p>
    <w:p w14:paraId="2CBC6A5C" w14:textId="77777777" w:rsidR="003A2FEE" w:rsidRDefault="003A2FEE" w:rsidP="003A2FEE">
      <w:pPr>
        <w:autoSpaceDE w:val="0"/>
        <w:autoSpaceDN w:val="0"/>
        <w:adjustRightInd w:val="0"/>
        <w:spacing w:after="0" w:line="240" w:lineRule="auto"/>
        <w:rPr>
          <w:ins w:id="1309" w:author="Michael Bell" w:date="2013-05-06T18:03:00Z"/>
          <w:rFonts w:ascii="Courier New" w:hAnsi="Courier New" w:cs="Courier New"/>
          <w:color w:val="000000"/>
          <w:sz w:val="20"/>
          <w:szCs w:val="20"/>
          <w:highlight w:val="white"/>
        </w:rPr>
      </w:pPr>
      <w:ins w:id="131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ins>
    </w:p>
    <w:p w14:paraId="53491620" w14:textId="77777777" w:rsidR="003A2FEE" w:rsidRDefault="003A2FEE" w:rsidP="003A2FEE">
      <w:pPr>
        <w:autoSpaceDE w:val="0"/>
        <w:autoSpaceDN w:val="0"/>
        <w:adjustRightInd w:val="0"/>
        <w:spacing w:after="0" w:line="240" w:lineRule="auto"/>
        <w:rPr>
          <w:ins w:id="1311" w:author="Michael Bell" w:date="2013-05-06T18:03:00Z"/>
          <w:rFonts w:ascii="Courier New" w:hAnsi="Courier New" w:cs="Courier New"/>
          <w:color w:val="000000"/>
          <w:sz w:val="20"/>
          <w:szCs w:val="20"/>
          <w:highlight w:val="white"/>
        </w:rPr>
      </w:pPr>
      <w:ins w:id="131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5E2A723" w14:textId="77777777" w:rsidR="003A2FEE" w:rsidRDefault="003A2FEE" w:rsidP="003A2FEE">
      <w:pPr>
        <w:autoSpaceDE w:val="0"/>
        <w:autoSpaceDN w:val="0"/>
        <w:adjustRightInd w:val="0"/>
        <w:spacing w:after="0" w:line="240" w:lineRule="auto"/>
        <w:rPr>
          <w:ins w:id="1313" w:author="Michael Bell" w:date="2013-05-06T18:03:00Z"/>
          <w:rFonts w:ascii="Courier New" w:hAnsi="Courier New" w:cs="Courier New"/>
          <w:color w:val="000000"/>
          <w:sz w:val="20"/>
          <w:szCs w:val="20"/>
          <w:highlight w:val="white"/>
        </w:rPr>
      </w:pPr>
      <w:ins w:id="1314" w:author="Michael Bell" w:date="2013-05-06T18:03:00Z">
        <w:r>
          <w:rPr>
            <w:rFonts w:ascii="Courier New" w:hAnsi="Courier New" w:cs="Courier New"/>
            <w:color w:val="000000"/>
            <w:sz w:val="20"/>
            <w:szCs w:val="20"/>
            <w:highlight w:val="white"/>
          </w:rPr>
          <w:t xml:space="preserve">  </w:t>
        </w:r>
      </w:ins>
    </w:p>
    <w:p w14:paraId="5332B791" w14:textId="77777777" w:rsidR="003A2FEE" w:rsidRDefault="003A2FEE" w:rsidP="003A2FEE">
      <w:pPr>
        <w:autoSpaceDE w:val="0"/>
        <w:autoSpaceDN w:val="0"/>
        <w:adjustRightInd w:val="0"/>
        <w:spacing w:after="0" w:line="240" w:lineRule="auto"/>
        <w:rPr>
          <w:ins w:id="1315" w:author="Michael Bell" w:date="2013-05-06T18:03:00Z"/>
          <w:rFonts w:ascii="Courier New" w:hAnsi="Courier New" w:cs="Courier New"/>
          <w:color w:val="000000"/>
          <w:sz w:val="20"/>
          <w:szCs w:val="20"/>
          <w:highlight w:val="white"/>
        </w:rPr>
      </w:pPr>
      <w:ins w:id="1316"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ins>
    </w:p>
    <w:p w14:paraId="5BB904F3" w14:textId="77777777" w:rsidR="003A2FEE" w:rsidRDefault="003A2FEE" w:rsidP="003A2FEE">
      <w:pPr>
        <w:autoSpaceDE w:val="0"/>
        <w:autoSpaceDN w:val="0"/>
        <w:adjustRightInd w:val="0"/>
        <w:spacing w:after="0" w:line="240" w:lineRule="auto"/>
        <w:rPr>
          <w:ins w:id="1317" w:author="Michael Bell" w:date="2013-05-06T18:03:00Z"/>
          <w:rFonts w:ascii="Courier New" w:hAnsi="Courier New" w:cs="Courier New"/>
          <w:color w:val="000000"/>
          <w:sz w:val="20"/>
          <w:szCs w:val="20"/>
          <w:highlight w:val="white"/>
        </w:rPr>
      </w:pPr>
      <w:ins w:id="131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FFBEDC" w14:textId="77777777" w:rsidR="003A2FEE" w:rsidRDefault="003A2FEE" w:rsidP="003A2FEE">
      <w:pPr>
        <w:autoSpaceDE w:val="0"/>
        <w:autoSpaceDN w:val="0"/>
        <w:adjustRightInd w:val="0"/>
        <w:spacing w:after="0" w:line="240" w:lineRule="auto"/>
        <w:rPr>
          <w:ins w:id="1319" w:author="Michael Bell" w:date="2013-05-06T18:03:00Z"/>
          <w:rFonts w:ascii="Courier New" w:hAnsi="Courier New" w:cs="Courier New"/>
          <w:color w:val="000000"/>
          <w:sz w:val="20"/>
          <w:szCs w:val="20"/>
          <w:highlight w:val="white"/>
        </w:rPr>
      </w:pPr>
      <w:ins w:id="1320" w:author="Michael Bell" w:date="2013-05-06T18:03:00Z">
        <w:r>
          <w:rPr>
            <w:rFonts w:ascii="Courier New" w:hAnsi="Courier New" w:cs="Courier New"/>
            <w:color w:val="000000"/>
            <w:sz w:val="20"/>
            <w:szCs w:val="20"/>
            <w:highlight w:val="white"/>
          </w:rPr>
          <w:t xml:space="preserve">  </w:t>
        </w:r>
      </w:ins>
    </w:p>
    <w:p w14:paraId="6549DCEE" w14:textId="77777777" w:rsidR="003A2FEE" w:rsidRDefault="003A2FEE" w:rsidP="003A2FEE">
      <w:pPr>
        <w:autoSpaceDE w:val="0"/>
        <w:autoSpaceDN w:val="0"/>
        <w:adjustRightInd w:val="0"/>
        <w:spacing w:after="0" w:line="240" w:lineRule="auto"/>
        <w:rPr>
          <w:ins w:id="1321" w:author="Michael Bell" w:date="2013-05-06T18:03:00Z"/>
          <w:rFonts w:ascii="Courier New" w:hAnsi="Courier New" w:cs="Courier New"/>
          <w:color w:val="000000"/>
          <w:sz w:val="20"/>
          <w:szCs w:val="20"/>
          <w:highlight w:val="white"/>
        </w:rPr>
      </w:pPr>
      <w:ins w:id="132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ins>
    </w:p>
    <w:p w14:paraId="5DAD7C96" w14:textId="77777777" w:rsidR="003A2FEE" w:rsidRDefault="003A2FEE" w:rsidP="003A2FEE">
      <w:pPr>
        <w:autoSpaceDE w:val="0"/>
        <w:autoSpaceDN w:val="0"/>
        <w:adjustRightInd w:val="0"/>
        <w:spacing w:after="0" w:line="240" w:lineRule="auto"/>
        <w:rPr>
          <w:ins w:id="1323" w:author="Michael Bell" w:date="2013-05-06T18:03:00Z"/>
          <w:rFonts w:ascii="Courier New" w:hAnsi="Courier New" w:cs="Courier New"/>
          <w:color w:val="000000"/>
          <w:sz w:val="20"/>
          <w:szCs w:val="20"/>
          <w:highlight w:val="white"/>
        </w:rPr>
      </w:pPr>
      <w:ins w:id="132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91766F" w14:textId="77777777" w:rsidR="003A2FEE" w:rsidRDefault="003A2FEE" w:rsidP="003A2FEE">
      <w:pPr>
        <w:autoSpaceDE w:val="0"/>
        <w:autoSpaceDN w:val="0"/>
        <w:adjustRightInd w:val="0"/>
        <w:spacing w:after="0" w:line="240" w:lineRule="auto"/>
        <w:rPr>
          <w:ins w:id="1325" w:author="Michael Bell" w:date="2013-05-06T18:03:00Z"/>
          <w:rFonts w:ascii="Courier New" w:hAnsi="Courier New" w:cs="Courier New"/>
          <w:color w:val="000000"/>
          <w:sz w:val="20"/>
          <w:szCs w:val="20"/>
          <w:highlight w:val="white"/>
        </w:rPr>
      </w:pPr>
      <w:ins w:id="1326" w:author="Michael Bell" w:date="2013-05-06T18:03:00Z">
        <w:r>
          <w:rPr>
            <w:rFonts w:ascii="Courier New" w:hAnsi="Courier New" w:cs="Courier New"/>
            <w:color w:val="000000"/>
            <w:sz w:val="20"/>
            <w:szCs w:val="20"/>
            <w:highlight w:val="white"/>
          </w:rPr>
          <w:t xml:space="preserve">  </w:t>
        </w:r>
      </w:ins>
    </w:p>
    <w:p w14:paraId="5E796866" w14:textId="77777777" w:rsidR="003A2FEE" w:rsidRDefault="003A2FEE" w:rsidP="003A2FEE">
      <w:pPr>
        <w:autoSpaceDE w:val="0"/>
        <w:autoSpaceDN w:val="0"/>
        <w:adjustRightInd w:val="0"/>
        <w:spacing w:after="0" w:line="240" w:lineRule="auto"/>
        <w:rPr>
          <w:ins w:id="1327" w:author="Michael Bell" w:date="2013-05-06T18:03:00Z"/>
          <w:rFonts w:ascii="Courier New" w:hAnsi="Courier New" w:cs="Courier New"/>
          <w:color w:val="000000"/>
          <w:sz w:val="20"/>
          <w:szCs w:val="20"/>
          <w:highlight w:val="white"/>
        </w:rPr>
      </w:pPr>
      <w:ins w:id="132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ins>
    </w:p>
    <w:p w14:paraId="72A6F65B" w14:textId="77777777" w:rsidR="003A2FEE" w:rsidRDefault="003A2FEE" w:rsidP="003A2FEE">
      <w:pPr>
        <w:autoSpaceDE w:val="0"/>
        <w:autoSpaceDN w:val="0"/>
        <w:adjustRightInd w:val="0"/>
        <w:spacing w:after="0" w:line="240" w:lineRule="auto"/>
        <w:rPr>
          <w:ins w:id="1329" w:author="Michael Bell" w:date="2013-05-06T18:03:00Z"/>
          <w:rFonts w:ascii="Courier New" w:hAnsi="Courier New" w:cs="Courier New"/>
          <w:color w:val="000000"/>
          <w:sz w:val="20"/>
          <w:szCs w:val="20"/>
          <w:highlight w:val="white"/>
        </w:rPr>
      </w:pPr>
      <w:ins w:id="133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A45F114" w14:textId="77777777" w:rsidR="003A2FEE" w:rsidRDefault="003A2FEE" w:rsidP="003A2FEE">
      <w:pPr>
        <w:autoSpaceDE w:val="0"/>
        <w:autoSpaceDN w:val="0"/>
        <w:adjustRightInd w:val="0"/>
        <w:spacing w:after="0" w:line="240" w:lineRule="auto"/>
        <w:rPr>
          <w:ins w:id="1331" w:author="Michael Bell" w:date="2013-05-06T18:03:00Z"/>
          <w:rFonts w:ascii="Courier New" w:hAnsi="Courier New" w:cs="Courier New"/>
          <w:color w:val="000000"/>
          <w:sz w:val="20"/>
          <w:szCs w:val="20"/>
          <w:highlight w:val="white"/>
        </w:rPr>
      </w:pPr>
      <w:ins w:id="1332" w:author="Michael Bell" w:date="2013-05-06T18:03:00Z">
        <w:r>
          <w:rPr>
            <w:rFonts w:ascii="Courier New" w:hAnsi="Courier New" w:cs="Courier New"/>
            <w:color w:val="000000"/>
            <w:sz w:val="20"/>
            <w:szCs w:val="20"/>
            <w:highlight w:val="white"/>
          </w:rPr>
          <w:t xml:space="preserve">  </w:t>
        </w:r>
      </w:ins>
    </w:p>
    <w:p w14:paraId="383E5506" w14:textId="77777777" w:rsidR="003A2FEE" w:rsidRDefault="003A2FEE" w:rsidP="003A2FEE">
      <w:pPr>
        <w:autoSpaceDE w:val="0"/>
        <w:autoSpaceDN w:val="0"/>
        <w:adjustRightInd w:val="0"/>
        <w:spacing w:after="0" w:line="240" w:lineRule="auto"/>
        <w:rPr>
          <w:ins w:id="1333" w:author="Michael Bell" w:date="2013-05-06T18:03:00Z"/>
          <w:rFonts w:ascii="Courier New" w:hAnsi="Courier New" w:cs="Courier New"/>
          <w:color w:val="000000"/>
          <w:sz w:val="20"/>
          <w:szCs w:val="20"/>
          <w:highlight w:val="white"/>
        </w:rPr>
      </w:pPr>
      <w:ins w:id="133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ins>
    </w:p>
    <w:p w14:paraId="4A5088F7" w14:textId="77777777" w:rsidR="003A2FEE" w:rsidRDefault="003A2FEE" w:rsidP="003A2FEE">
      <w:pPr>
        <w:autoSpaceDE w:val="0"/>
        <w:autoSpaceDN w:val="0"/>
        <w:adjustRightInd w:val="0"/>
        <w:spacing w:after="0" w:line="240" w:lineRule="auto"/>
        <w:rPr>
          <w:ins w:id="1335" w:author="Michael Bell" w:date="2013-05-06T18:03:00Z"/>
          <w:rFonts w:ascii="Courier New" w:hAnsi="Courier New" w:cs="Courier New"/>
          <w:color w:val="000000"/>
          <w:sz w:val="20"/>
          <w:szCs w:val="20"/>
          <w:highlight w:val="white"/>
        </w:rPr>
      </w:pPr>
      <w:ins w:id="1336"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EA35801" w14:textId="77777777" w:rsidR="003A2FEE" w:rsidRDefault="003A2FEE" w:rsidP="003A2FEE">
      <w:pPr>
        <w:autoSpaceDE w:val="0"/>
        <w:autoSpaceDN w:val="0"/>
        <w:adjustRightInd w:val="0"/>
        <w:spacing w:after="0" w:line="240" w:lineRule="auto"/>
        <w:rPr>
          <w:ins w:id="1337" w:author="Michael Bell" w:date="2013-05-06T18:03:00Z"/>
          <w:rFonts w:ascii="Courier New" w:hAnsi="Courier New" w:cs="Courier New"/>
          <w:color w:val="000000"/>
          <w:sz w:val="20"/>
          <w:szCs w:val="20"/>
          <w:highlight w:val="white"/>
        </w:rPr>
      </w:pPr>
      <w:ins w:id="1338" w:author="Michael Bell" w:date="2013-05-06T18:03:00Z">
        <w:r>
          <w:rPr>
            <w:rFonts w:ascii="Courier New" w:hAnsi="Courier New" w:cs="Courier New"/>
            <w:color w:val="000000"/>
            <w:sz w:val="20"/>
            <w:szCs w:val="20"/>
            <w:highlight w:val="white"/>
          </w:rPr>
          <w:t xml:space="preserve">  </w:t>
        </w:r>
      </w:ins>
    </w:p>
    <w:p w14:paraId="2B73E3E6" w14:textId="77777777" w:rsidR="003A2FEE" w:rsidRDefault="003A2FEE" w:rsidP="003A2FEE">
      <w:pPr>
        <w:autoSpaceDE w:val="0"/>
        <w:autoSpaceDN w:val="0"/>
        <w:adjustRightInd w:val="0"/>
        <w:spacing w:after="0" w:line="240" w:lineRule="auto"/>
        <w:rPr>
          <w:ins w:id="1339" w:author="Michael Bell" w:date="2013-05-06T18:03:00Z"/>
          <w:rFonts w:ascii="Courier New" w:hAnsi="Courier New" w:cs="Courier New"/>
          <w:color w:val="000000"/>
          <w:sz w:val="20"/>
          <w:szCs w:val="20"/>
          <w:highlight w:val="white"/>
        </w:rPr>
      </w:pPr>
      <w:ins w:id="134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ins>
    </w:p>
    <w:p w14:paraId="17FAB79D" w14:textId="77777777" w:rsidR="003A2FEE" w:rsidRDefault="003A2FEE" w:rsidP="003A2FEE">
      <w:pPr>
        <w:autoSpaceDE w:val="0"/>
        <w:autoSpaceDN w:val="0"/>
        <w:adjustRightInd w:val="0"/>
        <w:spacing w:after="0" w:line="240" w:lineRule="auto"/>
        <w:rPr>
          <w:ins w:id="1341" w:author="Michael Bell" w:date="2013-05-06T18:03:00Z"/>
          <w:rFonts w:ascii="Courier New" w:hAnsi="Courier New" w:cs="Courier New"/>
          <w:color w:val="000000"/>
          <w:sz w:val="20"/>
          <w:szCs w:val="20"/>
          <w:highlight w:val="white"/>
        </w:rPr>
      </w:pPr>
      <w:ins w:id="1342" w:author="Michael Bell" w:date="2013-05-06T18:03:00Z">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862B956" w14:textId="77777777" w:rsidR="003A2FEE" w:rsidRDefault="003A2FEE" w:rsidP="003A2FEE">
      <w:pPr>
        <w:autoSpaceDE w:val="0"/>
        <w:autoSpaceDN w:val="0"/>
        <w:adjustRightInd w:val="0"/>
        <w:spacing w:after="0" w:line="240" w:lineRule="auto"/>
        <w:rPr>
          <w:ins w:id="1343" w:author="Michael Bell" w:date="2013-05-06T18:03:00Z"/>
          <w:rFonts w:ascii="Courier New" w:hAnsi="Courier New" w:cs="Courier New"/>
          <w:color w:val="000000"/>
          <w:sz w:val="20"/>
          <w:szCs w:val="20"/>
          <w:highlight w:val="white"/>
        </w:rPr>
      </w:pPr>
      <w:ins w:id="1344" w:author="Michael Bell" w:date="2013-05-06T18:03:00Z">
        <w:r>
          <w:rPr>
            <w:rFonts w:ascii="Courier New" w:hAnsi="Courier New" w:cs="Courier New"/>
            <w:color w:val="000000"/>
            <w:sz w:val="20"/>
            <w:szCs w:val="20"/>
            <w:highlight w:val="white"/>
          </w:rPr>
          <w:t xml:space="preserve">  </w:t>
        </w:r>
      </w:ins>
    </w:p>
    <w:p w14:paraId="4E6CCDAA" w14:textId="77777777" w:rsidR="003A2FEE" w:rsidRDefault="003A2FEE" w:rsidP="003A2FEE">
      <w:pPr>
        <w:autoSpaceDE w:val="0"/>
        <w:autoSpaceDN w:val="0"/>
        <w:adjustRightInd w:val="0"/>
        <w:spacing w:after="0" w:line="240" w:lineRule="auto"/>
        <w:rPr>
          <w:ins w:id="1345" w:author="Michael Bell" w:date="2013-05-06T18:03:00Z"/>
          <w:rFonts w:ascii="Courier New" w:hAnsi="Courier New" w:cs="Courier New"/>
          <w:color w:val="000000"/>
          <w:sz w:val="20"/>
          <w:szCs w:val="20"/>
          <w:highlight w:val="white"/>
        </w:rPr>
      </w:pPr>
      <w:ins w:id="1346"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ins>
    </w:p>
    <w:p w14:paraId="3F1AE027" w14:textId="77777777" w:rsidR="003A2FEE" w:rsidRDefault="003A2FEE" w:rsidP="003A2FEE">
      <w:pPr>
        <w:autoSpaceDE w:val="0"/>
        <w:autoSpaceDN w:val="0"/>
        <w:adjustRightInd w:val="0"/>
        <w:spacing w:after="0" w:line="240" w:lineRule="auto"/>
        <w:rPr>
          <w:ins w:id="1347" w:author="Michael Bell" w:date="2013-05-06T18:03:00Z"/>
          <w:rFonts w:ascii="Courier New" w:hAnsi="Courier New" w:cs="Courier New"/>
          <w:color w:val="000000"/>
          <w:sz w:val="20"/>
          <w:szCs w:val="20"/>
          <w:highlight w:val="white"/>
        </w:rPr>
      </w:pPr>
      <w:ins w:id="134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5161981" w14:textId="77777777" w:rsidR="003A2FEE" w:rsidRDefault="003A2FEE" w:rsidP="003A2FEE">
      <w:pPr>
        <w:autoSpaceDE w:val="0"/>
        <w:autoSpaceDN w:val="0"/>
        <w:adjustRightInd w:val="0"/>
        <w:spacing w:after="0" w:line="240" w:lineRule="auto"/>
        <w:rPr>
          <w:ins w:id="1349" w:author="Michael Bell" w:date="2013-05-06T18:03:00Z"/>
          <w:rFonts w:ascii="Courier New" w:hAnsi="Courier New" w:cs="Courier New"/>
          <w:color w:val="000000"/>
          <w:sz w:val="20"/>
          <w:szCs w:val="20"/>
          <w:highlight w:val="white"/>
        </w:rPr>
      </w:pPr>
      <w:ins w:id="1350" w:author="Michael Bell" w:date="2013-05-06T18:03:00Z">
        <w:r>
          <w:rPr>
            <w:rFonts w:ascii="Courier New" w:hAnsi="Courier New" w:cs="Courier New"/>
            <w:color w:val="000000"/>
            <w:sz w:val="20"/>
            <w:szCs w:val="20"/>
            <w:highlight w:val="white"/>
          </w:rPr>
          <w:t xml:space="preserve">  </w:t>
        </w:r>
      </w:ins>
    </w:p>
    <w:p w14:paraId="3BDD1B77" w14:textId="77777777" w:rsidR="003A2FEE" w:rsidRDefault="003A2FEE" w:rsidP="003A2FEE">
      <w:pPr>
        <w:autoSpaceDE w:val="0"/>
        <w:autoSpaceDN w:val="0"/>
        <w:adjustRightInd w:val="0"/>
        <w:spacing w:after="0" w:line="240" w:lineRule="auto"/>
        <w:rPr>
          <w:ins w:id="1351" w:author="Michael Bell" w:date="2013-05-06T18:03:00Z"/>
          <w:rFonts w:ascii="Courier New" w:hAnsi="Courier New" w:cs="Courier New"/>
          <w:color w:val="000000"/>
          <w:sz w:val="20"/>
          <w:szCs w:val="20"/>
          <w:highlight w:val="white"/>
        </w:rPr>
      </w:pPr>
      <w:ins w:id="135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C738783" w14:textId="77777777" w:rsidR="003A2FEE" w:rsidRDefault="003A2FEE" w:rsidP="003A2FEE">
      <w:pPr>
        <w:autoSpaceDE w:val="0"/>
        <w:autoSpaceDN w:val="0"/>
        <w:adjustRightInd w:val="0"/>
        <w:spacing w:after="0" w:line="240" w:lineRule="auto"/>
        <w:rPr>
          <w:ins w:id="1353" w:author="Michael Bell" w:date="2013-05-06T18:03:00Z"/>
          <w:rFonts w:ascii="Courier New" w:hAnsi="Courier New" w:cs="Courier New"/>
          <w:color w:val="000000"/>
          <w:sz w:val="20"/>
          <w:szCs w:val="20"/>
          <w:highlight w:val="white"/>
        </w:rPr>
      </w:pPr>
      <w:ins w:id="135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72279EA" w14:textId="77777777" w:rsidR="003A2FEE" w:rsidRDefault="003A2FEE" w:rsidP="003A2FEE">
      <w:pPr>
        <w:autoSpaceDE w:val="0"/>
        <w:autoSpaceDN w:val="0"/>
        <w:adjustRightInd w:val="0"/>
        <w:spacing w:after="0" w:line="240" w:lineRule="auto"/>
        <w:rPr>
          <w:ins w:id="1355" w:author="Michael Bell" w:date="2013-05-06T18:03:00Z"/>
          <w:rFonts w:ascii="Courier New" w:hAnsi="Courier New" w:cs="Courier New"/>
          <w:color w:val="000000"/>
          <w:sz w:val="20"/>
          <w:szCs w:val="20"/>
          <w:highlight w:val="white"/>
        </w:rPr>
      </w:pPr>
      <w:ins w:id="1356" w:author="Michael Bell" w:date="2013-05-06T18:03:00Z">
        <w:r>
          <w:rPr>
            <w:rFonts w:ascii="Courier New" w:hAnsi="Courier New" w:cs="Courier New"/>
            <w:color w:val="000000"/>
            <w:sz w:val="20"/>
            <w:szCs w:val="20"/>
            <w:highlight w:val="white"/>
          </w:rPr>
          <w:t xml:space="preserve">  </w:t>
        </w:r>
      </w:ins>
    </w:p>
    <w:p w14:paraId="30ABF13B" w14:textId="77777777" w:rsidR="003A2FEE" w:rsidRDefault="003A2FEE" w:rsidP="003A2FEE">
      <w:pPr>
        <w:autoSpaceDE w:val="0"/>
        <w:autoSpaceDN w:val="0"/>
        <w:adjustRightInd w:val="0"/>
        <w:spacing w:after="0" w:line="240" w:lineRule="auto"/>
        <w:rPr>
          <w:ins w:id="1357" w:author="Michael Bell" w:date="2013-05-06T18:03:00Z"/>
          <w:rFonts w:ascii="Courier New" w:hAnsi="Courier New" w:cs="Courier New"/>
          <w:color w:val="000000"/>
          <w:sz w:val="20"/>
          <w:szCs w:val="20"/>
          <w:highlight w:val="white"/>
        </w:rPr>
      </w:pPr>
      <w:ins w:id="135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ins>
    </w:p>
    <w:p w14:paraId="4F523B80" w14:textId="77777777" w:rsidR="003A2FEE" w:rsidRDefault="003A2FEE" w:rsidP="003A2FEE">
      <w:pPr>
        <w:autoSpaceDE w:val="0"/>
        <w:autoSpaceDN w:val="0"/>
        <w:adjustRightInd w:val="0"/>
        <w:spacing w:after="0" w:line="240" w:lineRule="auto"/>
        <w:rPr>
          <w:ins w:id="1359" w:author="Michael Bell" w:date="2013-05-06T18:03:00Z"/>
          <w:rFonts w:ascii="Courier New" w:hAnsi="Courier New" w:cs="Courier New"/>
          <w:color w:val="000000"/>
          <w:sz w:val="20"/>
          <w:szCs w:val="20"/>
          <w:highlight w:val="white"/>
        </w:rPr>
      </w:pPr>
      <w:ins w:id="136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0C179E4" w14:textId="77777777" w:rsidR="003A2FEE" w:rsidRDefault="003A2FEE" w:rsidP="003A2FEE">
      <w:pPr>
        <w:autoSpaceDE w:val="0"/>
        <w:autoSpaceDN w:val="0"/>
        <w:adjustRightInd w:val="0"/>
        <w:spacing w:after="0" w:line="240" w:lineRule="auto"/>
        <w:rPr>
          <w:ins w:id="1361" w:author="Michael Bell" w:date="2013-05-06T18:03:00Z"/>
          <w:rFonts w:ascii="Courier New" w:hAnsi="Courier New" w:cs="Courier New"/>
          <w:color w:val="000000"/>
          <w:sz w:val="20"/>
          <w:szCs w:val="20"/>
          <w:highlight w:val="white"/>
        </w:rPr>
      </w:pPr>
      <w:ins w:id="1362" w:author="Michael Bell" w:date="2013-05-06T18:03:00Z">
        <w:r>
          <w:rPr>
            <w:rFonts w:ascii="Courier New" w:hAnsi="Courier New" w:cs="Courier New"/>
            <w:color w:val="000000"/>
            <w:sz w:val="20"/>
            <w:szCs w:val="20"/>
            <w:highlight w:val="white"/>
          </w:rPr>
          <w:t xml:space="preserve">  </w:t>
        </w:r>
      </w:ins>
    </w:p>
    <w:p w14:paraId="396DD1E2" w14:textId="77777777" w:rsidR="003A2FEE" w:rsidRDefault="003A2FEE" w:rsidP="003A2FEE">
      <w:pPr>
        <w:autoSpaceDE w:val="0"/>
        <w:autoSpaceDN w:val="0"/>
        <w:adjustRightInd w:val="0"/>
        <w:spacing w:after="0" w:line="240" w:lineRule="auto"/>
        <w:rPr>
          <w:ins w:id="1363" w:author="Michael Bell" w:date="2013-05-06T18:03:00Z"/>
          <w:rFonts w:ascii="Courier New" w:hAnsi="Courier New" w:cs="Courier New"/>
          <w:color w:val="008000"/>
          <w:sz w:val="20"/>
          <w:szCs w:val="20"/>
          <w:highlight w:val="white"/>
        </w:rPr>
      </w:pPr>
      <w:ins w:id="1364"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ins>
    </w:p>
    <w:p w14:paraId="45198B77" w14:textId="77777777" w:rsidR="003A2FEE" w:rsidRDefault="003A2FEE" w:rsidP="003A2FEE">
      <w:pPr>
        <w:autoSpaceDE w:val="0"/>
        <w:autoSpaceDN w:val="0"/>
        <w:adjustRightInd w:val="0"/>
        <w:spacing w:after="0" w:line="240" w:lineRule="auto"/>
        <w:rPr>
          <w:ins w:id="1365" w:author="Michael Bell" w:date="2013-05-06T18:03:00Z"/>
          <w:rFonts w:ascii="Courier New" w:hAnsi="Courier New" w:cs="Courier New"/>
          <w:color w:val="008000"/>
          <w:sz w:val="20"/>
          <w:szCs w:val="20"/>
          <w:highlight w:val="white"/>
        </w:rPr>
      </w:pPr>
      <w:ins w:id="1366"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ins>
    </w:p>
    <w:p w14:paraId="00082F33" w14:textId="77777777" w:rsidR="003A2FEE" w:rsidRDefault="003A2FEE" w:rsidP="003A2FEE">
      <w:pPr>
        <w:autoSpaceDE w:val="0"/>
        <w:autoSpaceDN w:val="0"/>
        <w:adjustRightInd w:val="0"/>
        <w:spacing w:after="0" w:line="240" w:lineRule="auto"/>
        <w:rPr>
          <w:ins w:id="1367" w:author="Michael Bell" w:date="2013-05-06T18:03:00Z"/>
          <w:rFonts w:ascii="Courier New" w:hAnsi="Courier New" w:cs="Courier New"/>
          <w:color w:val="000000"/>
          <w:sz w:val="20"/>
          <w:szCs w:val="20"/>
          <w:highlight w:val="white"/>
        </w:rPr>
      </w:pPr>
      <w:ins w:id="136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55075845" w14:textId="77777777" w:rsidR="003A2FEE" w:rsidRDefault="003A2FEE" w:rsidP="003A2FEE">
      <w:pPr>
        <w:autoSpaceDE w:val="0"/>
        <w:autoSpaceDN w:val="0"/>
        <w:adjustRightInd w:val="0"/>
        <w:spacing w:after="0" w:line="240" w:lineRule="auto"/>
        <w:rPr>
          <w:ins w:id="1369" w:author="Michael Bell" w:date="2013-05-06T18:03:00Z"/>
          <w:rFonts w:ascii="Courier New" w:hAnsi="Courier New" w:cs="Courier New"/>
          <w:color w:val="000000"/>
          <w:sz w:val="20"/>
          <w:szCs w:val="20"/>
          <w:highlight w:val="white"/>
        </w:rPr>
      </w:pPr>
      <w:ins w:id="137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15D2375F" w14:textId="77777777" w:rsidR="003A2FEE" w:rsidRDefault="003A2FEE" w:rsidP="003A2FEE">
      <w:pPr>
        <w:autoSpaceDE w:val="0"/>
        <w:autoSpaceDN w:val="0"/>
        <w:adjustRightInd w:val="0"/>
        <w:spacing w:after="0" w:line="240" w:lineRule="auto"/>
        <w:rPr>
          <w:ins w:id="1371" w:author="Michael Bell" w:date="2013-05-06T18:03:00Z"/>
          <w:rFonts w:ascii="Courier New" w:hAnsi="Courier New" w:cs="Courier New"/>
          <w:color w:val="000000"/>
          <w:sz w:val="20"/>
          <w:szCs w:val="20"/>
          <w:highlight w:val="white"/>
        </w:rPr>
      </w:pPr>
      <w:ins w:id="1372" w:author="Michael Bell" w:date="2013-05-06T18:03:00Z">
        <w:r>
          <w:rPr>
            <w:rFonts w:ascii="Courier New" w:hAnsi="Courier New" w:cs="Courier New"/>
            <w:b/>
            <w:bCs/>
            <w:color w:val="000080"/>
            <w:sz w:val="20"/>
            <w:szCs w:val="20"/>
            <w:highlight w:val="white"/>
          </w:rPr>
          <w:t>}</w:t>
        </w:r>
      </w:ins>
    </w:p>
    <w:p w14:paraId="4C2135C0" w14:textId="13715137" w:rsidR="00D3128F" w:rsidDel="00116173" w:rsidRDefault="00D3128F" w:rsidP="00D3128F">
      <w:pPr>
        <w:widowControl w:val="0"/>
        <w:autoSpaceDE w:val="0"/>
        <w:autoSpaceDN w:val="0"/>
        <w:adjustRightInd w:val="0"/>
        <w:spacing w:after="0" w:line="240" w:lineRule="auto"/>
        <w:rPr>
          <w:del w:id="1373" w:author="Michael Bell" w:date="2013-05-06T17:53:00Z"/>
          <w:rFonts w:ascii="Courier New" w:hAnsi="Courier New" w:cs="Courier New"/>
          <w:color w:val="008000"/>
          <w:sz w:val="20"/>
          <w:szCs w:val="20"/>
          <w:highlight w:val="white"/>
        </w:rPr>
      </w:pPr>
      <w:del w:id="1374" w:author="Michael Bell" w:date="2013-05-06T17:53:00Z">
        <w:r w:rsidDel="00116173">
          <w:rPr>
            <w:rFonts w:ascii="Courier New" w:hAnsi="Courier New" w:cs="Courier New"/>
            <w:color w:val="008000"/>
            <w:sz w:val="20"/>
            <w:szCs w:val="20"/>
            <w:highlight w:val="white"/>
          </w:rPr>
          <w:delText>/*</w:delText>
        </w:r>
      </w:del>
    </w:p>
    <w:p w14:paraId="3117E324" w14:textId="7D456F9D" w:rsidR="00D3128F" w:rsidDel="00116173" w:rsidRDefault="00D3128F" w:rsidP="00D3128F">
      <w:pPr>
        <w:widowControl w:val="0"/>
        <w:autoSpaceDE w:val="0"/>
        <w:autoSpaceDN w:val="0"/>
        <w:adjustRightInd w:val="0"/>
        <w:spacing w:after="0" w:line="240" w:lineRule="auto"/>
        <w:rPr>
          <w:del w:id="1375" w:author="Michael Bell" w:date="2013-05-06T17:53:00Z"/>
          <w:rFonts w:ascii="Courier New" w:hAnsi="Courier New" w:cs="Courier New"/>
          <w:color w:val="008000"/>
          <w:sz w:val="20"/>
          <w:szCs w:val="20"/>
          <w:highlight w:val="white"/>
        </w:rPr>
      </w:pPr>
    </w:p>
    <w:p w14:paraId="7C71A521" w14:textId="6BD7C28F" w:rsidR="00D3128F" w:rsidDel="00116173" w:rsidRDefault="00D3128F" w:rsidP="00D3128F">
      <w:pPr>
        <w:widowControl w:val="0"/>
        <w:autoSpaceDE w:val="0"/>
        <w:autoSpaceDN w:val="0"/>
        <w:adjustRightInd w:val="0"/>
        <w:spacing w:after="0" w:line="240" w:lineRule="auto"/>
        <w:rPr>
          <w:del w:id="1376" w:author="Michael Bell" w:date="2013-05-06T17:53:00Z"/>
          <w:rFonts w:ascii="Courier New" w:hAnsi="Courier New" w:cs="Courier New"/>
          <w:color w:val="008000"/>
          <w:sz w:val="20"/>
          <w:szCs w:val="20"/>
          <w:highlight w:val="white"/>
        </w:rPr>
      </w:pPr>
      <w:del w:id="1377" w:author="Michael Bell" w:date="2013-05-06T17:53:00Z">
        <w:r w:rsidDel="00116173">
          <w:rPr>
            <w:rFonts w:ascii="Courier New" w:hAnsi="Courier New" w:cs="Courier New"/>
            <w:color w:val="008000"/>
            <w:sz w:val="20"/>
            <w:szCs w:val="20"/>
            <w:highlight w:val="white"/>
          </w:rPr>
          <w:delText xml:space="preserve"> BELTRAK</w:delText>
        </w:r>
      </w:del>
    </w:p>
    <w:p w14:paraId="2ED8E703" w14:textId="4F4FD0C6" w:rsidR="00D3128F" w:rsidDel="00116173" w:rsidRDefault="00D3128F" w:rsidP="00D3128F">
      <w:pPr>
        <w:widowControl w:val="0"/>
        <w:autoSpaceDE w:val="0"/>
        <w:autoSpaceDN w:val="0"/>
        <w:adjustRightInd w:val="0"/>
        <w:spacing w:after="0" w:line="240" w:lineRule="auto"/>
        <w:rPr>
          <w:del w:id="1378" w:author="Michael Bell" w:date="2013-05-06T17:53:00Z"/>
          <w:rFonts w:ascii="Courier New" w:hAnsi="Courier New" w:cs="Courier New"/>
          <w:color w:val="008000"/>
          <w:sz w:val="20"/>
          <w:szCs w:val="20"/>
          <w:highlight w:val="white"/>
        </w:rPr>
      </w:pPr>
      <w:del w:id="1379" w:author="Michael Bell" w:date="2013-05-06T17:53:00Z">
        <w:r w:rsidDel="00116173">
          <w:rPr>
            <w:rFonts w:ascii="Courier New" w:hAnsi="Courier New" w:cs="Courier New"/>
            <w:color w:val="008000"/>
            <w:sz w:val="20"/>
            <w:szCs w:val="20"/>
            <w:highlight w:val="white"/>
          </w:rPr>
          <w:delText xml:space="preserve"> </w:delText>
        </w:r>
      </w:del>
    </w:p>
    <w:p w14:paraId="52233A07" w14:textId="44091A44" w:rsidR="00D3128F" w:rsidDel="00116173" w:rsidRDefault="00D3128F" w:rsidP="00D3128F">
      <w:pPr>
        <w:widowControl w:val="0"/>
        <w:autoSpaceDE w:val="0"/>
        <w:autoSpaceDN w:val="0"/>
        <w:adjustRightInd w:val="0"/>
        <w:spacing w:after="0" w:line="240" w:lineRule="auto"/>
        <w:rPr>
          <w:del w:id="1380" w:author="Michael Bell" w:date="2013-05-06T17:53:00Z"/>
          <w:rFonts w:ascii="Courier New" w:hAnsi="Courier New" w:cs="Courier New"/>
          <w:color w:val="008000"/>
          <w:sz w:val="20"/>
          <w:szCs w:val="20"/>
          <w:highlight w:val="white"/>
        </w:rPr>
      </w:pPr>
      <w:del w:id="1381" w:author="Michael Bell" w:date="2013-05-06T17:53:00Z">
        <w:r w:rsidDel="00116173">
          <w:rPr>
            <w:rFonts w:ascii="Courier New" w:hAnsi="Courier New" w:cs="Courier New"/>
            <w:color w:val="008000"/>
            <w:sz w:val="20"/>
            <w:szCs w:val="20"/>
            <w:highlight w:val="white"/>
          </w:rPr>
          <w:delText xml:space="preserve"> V1.0</w:delText>
        </w:r>
      </w:del>
    </w:p>
    <w:p w14:paraId="2C75F383" w14:textId="2C41707B" w:rsidR="00D3128F" w:rsidDel="00116173" w:rsidRDefault="00D3128F" w:rsidP="00D3128F">
      <w:pPr>
        <w:widowControl w:val="0"/>
        <w:autoSpaceDE w:val="0"/>
        <w:autoSpaceDN w:val="0"/>
        <w:adjustRightInd w:val="0"/>
        <w:spacing w:after="0" w:line="240" w:lineRule="auto"/>
        <w:rPr>
          <w:del w:id="1382" w:author="Michael Bell" w:date="2013-05-06T17:53:00Z"/>
          <w:rFonts w:ascii="Courier New" w:hAnsi="Courier New" w:cs="Courier New"/>
          <w:color w:val="008000"/>
          <w:sz w:val="20"/>
          <w:szCs w:val="20"/>
          <w:highlight w:val="white"/>
        </w:rPr>
      </w:pPr>
      <w:del w:id="1383" w:author="Michael Bell" w:date="2013-05-06T17:53:00Z">
        <w:r w:rsidDel="00116173">
          <w:rPr>
            <w:rFonts w:ascii="Courier New" w:hAnsi="Courier New" w:cs="Courier New"/>
            <w:color w:val="008000"/>
            <w:sz w:val="20"/>
            <w:szCs w:val="20"/>
            <w:highlight w:val="white"/>
          </w:rPr>
          <w:delText xml:space="preserve"> </w:delText>
        </w:r>
      </w:del>
    </w:p>
    <w:p w14:paraId="440BC1AE" w14:textId="6584E6FD" w:rsidR="00D3128F" w:rsidDel="00116173" w:rsidRDefault="00D3128F" w:rsidP="00D3128F">
      <w:pPr>
        <w:widowControl w:val="0"/>
        <w:autoSpaceDE w:val="0"/>
        <w:autoSpaceDN w:val="0"/>
        <w:adjustRightInd w:val="0"/>
        <w:spacing w:after="0" w:line="240" w:lineRule="auto"/>
        <w:rPr>
          <w:del w:id="1384" w:author="Michael Bell" w:date="2013-05-06T17:53:00Z"/>
          <w:rFonts w:ascii="Courier New" w:hAnsi="Courier New" w:cs="Courier New"/>
          <w:color w:val="008000"/>
          <w:sz w:val="20"/>
          <w:szCs w:val="20"/>
          <w:highlight w:val="white"/>
        </w:rPr>
      </w:pPr>
      <w:del w:id="1385" w:author="Michael Bell" w:date="2013-05-06T17:53:00Z">
        <w:r w:rsidDel="00116173">
          <w:rPr>
            <w:rFonts w:ascii="Courier New" w:hAnsi="Courier New" w:cs="Courier New"/>
            <w:color w:val="008000"/>
            <w:sz w:val="20"/>
            <w:szCs w:val="20"/>
            <w:highlight w:val="white"/>
          </w:rPr>
          <w:delText xml:space="preserve"> Hornby trainset automation</w:delText>
        </w:r>
      </w:del>
    </w:p>
    <w:p w14:paraId="121208EE" w14:textId="369E5C9D" w:rsidR="00D3128F" w:rsidDel="00116173" w:rsidRDefault="00D3128F" w:rsidP="00D3128F">
      <w:pPr>
        <w:widowControl w:val="0"/>
        <w:autoSpaceDE w:val="0"/>
        <w:autoSpaceDN w:val="0"/>
        <w:adjustRightInd w:val="0"/>
        <w:spacing w:after="0" w:line="240" w:lineRule="auto"/>
        <w:rPr>
          <w:del w:id="1386" w:author="Michael Bell" w:date="2013-05-06T17:53:00Z"/>
          <w:rFonts w:ascii="Courier New" w:hAnsi="Courier New" w:cs="Courier New"/>
          <w:color w:val="008000"/>
          <w:sz w:val="20"/>
          <w:szCs w:val="20"/>
          <w:highlight w:val="white"/>
        </w:rPr>
      </w:pPr>
      <w:del w:id="1387" w:author="Michael Bell" w:date="2013-05-06T17:53:00Z">
        <w:r w:rsidDel="00116173">
          <w:rPr>
            <w:rFonts w:ascii="Courier New" w:hAnsi="Courier New" w:cs="Courier New"/>
            <w:color w:val="008000"/>
            <w:sz w:val="20"/>
            <w:szCs w:val="20"/>
            <w:highlight w:val="white"/>
          </w:rPr>
          <w:delText xml:space="preserve"> </w:delText>
        </w:r>
      </w:del>
    </w:p>
    <w:p w14:paraId="58ED4855" w14:textId="7453D1AB" w:rsidR="00D3128F" w:rsidDel="00116173" w:rsidRDefault="00D3128F" w:rsidP="00D3128F">
      <w:pPr>
        <w:widowControl w:val="0"/>
        <w:autoSpaceDE w:val="0"/>
        <w:autoSpaceDN w:val="0"/>
        <w:adjustRightInd w:val="0"/>
        <w:spacing w:after="0" w:line="240" w:lineRule="auto"/>
        <w:rPr>
          <w:del w:id="1388" w:author="Michael Bell" w:date="2013-05-06T17:53:00Z"/>
          <w:rFonts w:ascii="Courier New" w:hAnsi="Courier New" w:cs="Courier New"/>
          <w:color w:val="008000"/>
          <w:sz w:val="20"/>
          <w:szCs w:val="20"/>
          <w:highlight w:val="white"/>
        </w:rPr>
      </w:pPr>
      <w:del w:id="1389" w:author="Michael Bell" w:date="2013-05-06T17:53:00Z">
        <w:r w:rsidDel="00116173">
          <w:rPr>
            <w:rFonts w:ascii="Courier New" w:hAnsi="Courier New" w:cs="Courier New"/>
            <w:color w:val="008000"/>
            <w:sz w:val="20"/>
            <w:szCs w:val="20"/>
            <w:highlight w:val="white"/>
          </w:rPr>
          <w:delText xml:space="preserve"> By Michael Bell</w:delText>
        </w:r>
      </w:del>
    </w:p>
    <w:p w14:paraId="21FCD5B9" w14:textId="4E9F76C5" w:rsidR="00D3128F" w:rsidDel="00116173" w:rsidRDefault="00D3128F" w:rsidP="00D3128F">
      <w:pPr>
        <w:widowControl w:val="0"/>
        <w:autoSpaceDE w:val="0"/>
        <w:autoSpaceDN w:val="0"/>
        <w:adjustRightInd w:val="0"/>
        <w:spacing w:after="0" w:line="240" w:lineRule="auto"/>
        <w:rPr>
          <w:del w:id="1390" w:author="Michael Bell" w:date="2013-05-06T17:53:00Z"/>
          <w:rFonts w:ascii="Courier New" w:hAnsi="Courier New" w:cs="Courier New"/>
          <w:color w:val="008000"/>
          <w:sz w:val="20"/>
          <w:szCs w:val="20"/>
          <w:highlight w:val="white"/>
        </w:rPr>
      </w:pPr>
      <w:del w:id="1391" w:author="Michael Bell" w:date="2013-05-06T17:53:00Z">
        <w:r w:rsidDel="00116173">
          <w:rPr>
            <w:rFonts w:ascii="Courier New" w:hAnsi="Courier New" w:cs="Courier New"/>
            <w:color w:val="008000"/>
            <w:sz w:val="20"/>
            <w:szCs w:val="20"/>
            <w:highlight w:val="white"/>
          </w:rPr>
          <w:delText xml:space="preserve"> </w:delText>
        </w:r>
      </w:del>
    </w:p>
    <w:p w14:paraId="7B9FE2CF" w14:textId="569C41E6" w:rsidR="00D3128F" w:rsidDel="00116173" w:rsidRDefault="00D3128F" w:rsidP="00D3128F">
      <w:pPr>
        <w:widowControl w:val="0"/>
        <w:autoSpaceDE w:val="0"/>
        <w:autoSpaceDN w:val="0"/>
        <w:adjustRightInd w:val="0"/>
        <w:spacing w:after="0" w:line="240" w:lineRule="auto"/>
        <w:rPr>
          <w:del w:id="1392" w:author="Michael Bell" w:date="2013-05-06T17:53:00Z"/>
          <w:rFonts w:ascii="Courier New" w:hAnsi="Courier New" w:cs="Courier New"/>
          <w:color w:val="008000"/>
          <w:sz w:val="20"/>
          <w:szCs w:val="20"/>
          <w:highlight w:val="white"/>
        </w:rPr>
      </w:pPr>
      <w:del w:id="1393"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3FCD1FC7" w14:textId="439908B2" w:rsidR="00D3128F" w:rsidDel="00116173" w:rsidRDefault="00D3128F" w:rsidP="00D3128F">
      <w:pPr>
        <w:widowControl w:val="0"/>
        <w:autoSpaceDE w:val="0"/>
        <w:autoSpaceDN w:val="0"/>
        <w:adjustRightInd w:val="0"/>
        <w:spacing w:after="0" w:line="240" w:lineRule="auto"/>
        <w:rPr>
          <w:del w:id="1394" w:author="Michael Bell" w:date="2013-05-06T17:53:00Z"/>
          <w:rFonts w:ascii="Courier New" w:hAnsi="Courier New" w:cs="Courier New"/>
          <w:color w:val="008000"/>
          <w:sz w:val="20"/>
          <w:szCs w:val="20"/>
          <w:highlight w:val="white"/>
        </w:rPr>
      </w:pPr>
      <w:del w:id="1395" w:author="Michael Bell" w:date="2013-05-06T17:53:00Z">
        <w:r w:rsidDel="00116173">
          <w:rPr>
            <w:rFonts w:ascii="Courier New" w:hAnsi="Courier New" w:cs="Courier New"/>
            <w:color w:val="008000"/>
            <w:sz w:val="20"/>
            <w:szCs w:val="20"/>
            <w:highlight w:val="white"/>
          </w:rPr>
          <w:delText xml:space="preserve"> </w:delText>
        </w:r>
      </w:del>
    </w:p>
    <w:p w14:paraId="3B48E372" w14:textId="59CE7ACC" w:rsidR="00D3128F" w:rsidDel="00116173" w:rsidRDefault="00D3128F" w:rsidP="00D3128F">
      <w:pPr>
        <w:widowControl w:val="0"/>
        <w:autoSpaceDE w:val="0"/>
        <w:autoSpaceDN w:val="0"/>
        <w:adjustRightInd w:val="0"/>
        <w:spacing w:after="0" w:line="240" w:lineRule="auto"/>
        <w:rPr>
          <w:del w:id="1396" w:author="Michael Bell" w:date="2013-05-06T17:53:00Z"/>
          <w:rFonts w:ascii="Courier New" w:hAnsi="Courier New" w:cs="Courier New"/>
          <w:color w:val="000000"/>
          <w:sz w:val="20"/>
          <w:szCs w:val="20"/>
          <w:highlight w:val="white"/>
        </w:rPr>
      </w:pPr>
      <w:del w:id="1397" w:author="Michael Bell" w:date="2013-05-06T17:53:00Z">
        <w:r w:rsidDel="00116173">
          <w:rPr>
            <w:rFonts w:ascii="Courier New" w:hAnsi="Courier New" w:cs="Courier New"/>
            <w:color w:val="008000"/>
            <w:sz w:val="20"/>
            <w:szCs w:val="20"/>
            <w:highlight w:val="white"/>
          </w:rPr>
          <w:delText xml:space="preserve"> */</w:delText>
        </w:r>
      </w:del>
    </w:p>
    <w:p w14:paraId="764A5132" w14:textId="6149C2BE" w:rsidR="00D3128F" w:rsidDel="00116173" w:rsidRDefault="00D3128F" w:rsidP="00D3128F">
      <w:pPr>
        <w:widowControl w:val="0"/>
        <w:autoSpaceDE w:val="0"/>
        <w:autoSpaceDN w:val="0"/>
        <w:adjustRightInd w:val="0"/>
        <w:spacing w:after="0" w:line="240" w:lineRule="auto"/>
        <w:rPr>
          <w:del w:id="1398" w:author="Michael Bell" w:date="2013-05-06T17:53:00Z"/>
          <w:rFonts w:ascii="Courier New" w:hAnsi="Courier New" w:cs="Courier New"/>
          <w:color w:val="000000"/>
          <w:sz w:val="20"/>
          <w:szCs w:val="20"/>
          <w:highlight w:val="white"/>
        </w:rPr>
      </w:pPr>
    </w:p>
    <w:p w14:paraId="1C19E1A1" w14:textId="32DE90AC" w:rsidR="00D3128F" w:rsidDel="00116173" w:rsidRDefault="00D3128F" w:rsidP="00D3128F">
      <w:pPr>
        <w:widowControl w:val="0"/>
        <w:autoSpaceDE w:val="0"/>
        <w:autoSpaceDN w:val="0"/>
        <w:adjustRightInd w:val="0"/>
        <w:spacing w:after="0" w:line="240" w:lineRule="auto"/>
        <w:rPr>
          <w:del w:id="1399" w:author="Michael Bell" w:date="2013-05-06T17:53:00Z"/>
          <w:rFonts w:ascii="Courier New" w:hAnsi="Courier New" w:cs="Courier New"/>
          <w:color w:val="008000"/>
          <w:sz w:val="20"/>
          <w:szCs w:val="20"/>
          <w:highlight w:val="white"/>
        </w:rPr>
      </w:pPr>
      <w:del w:id="1400" w:author="Michael Bell" w:date="2013-05-06T17:53:00Z">
        <w:r w:rsidDel="00116173">
          <w:rPr>
            <w:rFonts w:ascii="Courier New" w:hAnsi="Courier New" w:cs="Courier New"/>
            <w:color w:val="008000"/>
            <w:sz w:val="20"/>
            <w:szCs w:val="20"/>
            <w:highlight w:val="white"/>
          </w:rPr>
          <w:delText xml:space="preserve">/*this function initialises the menu display array, the first number is the X position, the second number is the </w:delText>
        </w:r>
      </w:del>
    </w:p>
    <w:p w14:paraId="27F197B6" w14:textId="1F60D653" w:rsidR="00D3128F" w:rsidDel="00116173" w:rsidRDefault="00D3128F" w:rsidP="00D3128F">
      <w:pPr>
        <w:widowControl w:val="0"/>
        <w:autoSpaceDE w:val="0"/>
        <w:autoSpaceDN w:val="0"/>
        <w:adjustRightInd w:val="0"/>
        <w:spacing w:after="0" w:line="240" w:lineRule="auto"/>
        <w:rPr>
          <w:del w:id="1401" w:author="Michael Bell" w:date="2013-05-06T17:53:00Z"/>
          <w:rFonts w:ascii="Courier New" w:hAnsi="Courier New" w:cs="Courier New"/>
          <w:color w:val="008000"/>
          <w:sz w:val="20"/>
          <w:szCs w:val="20"/>
          <w:highlight w:val="white"/>
        </w:rPr>
      </w:pPr>
      <w:del w:id="1402" w:author="Michael Bell" w:date="2013-05-06T17:53:00Z">
        <w:r w:rsidDel="00116173">
          <w:rPr>
            <w:rFonts w:ascii="Courier New" w:hAnsi="Courier New" w:cs="Courier New"/>
            <w:color w:val="008000"/>
            <w:sz w:val="20"/>
            <w:szCs w:val="20"/>
            <w:highlight w:val="white"/>
          </w:rPr>
          <w:delText>Y position and the third number is the line number, 0 is line 1 and 1 is line 2</w:delText>
        </w:r>
      </w:del>
    </w:p>
    <w:p w14:paraId="7A55D9C2" w14:textId="610AFEB3" w:rsidR="00D3128F" w:rsidDel="00116173" w:rsidRDefault="00D3128F" w:rsidP="00D3128F">
      <w:pPr>
        <w:widowControl w:val="0"/>
        <w:autoSpaceDE w:val="0"/>
        <w:autoSpaceDN w:val="0"/>
        <w:adjustRightInd w:val="0"/>
        <w:spacing w:after="0" w:line="240" w:lineRule="auto"/>
        <w:rPr>
          <w:del w:id="1403" w:author="Michael Bell" w:date="2013-05-06T17:53:00Z"/>
          <w:rFonts w:ascii="Courier New" w:hAnsi="Courier New" w:cs="Courier New"/>
          <w:color w:val="008000"/>
          <w:sz w:val="20"/>
          <w:szCs w:val="20"/>
          <w:highlight w:val="white"/>
        </w:rPr>
      </w:pPr>
    </w:p>
    <w:p w14:paraId="4A8FF3F7" w14:textId="2ECB0EDD" w:rsidR="00D3128F" w:rsidDel="00116173" w:rsidRDefault="00D3128F" w:rsidP="00D3128F">
      <w:pPr>
        <w:widowControl w:val="0"/>
        <w:autoSpaceDE w:val="0"/>
        <w:autoSpaceDN w:val="0"/>
        <w:adjustRightInd w:val="0"/>
        <w:spacing w:after="0" w:line="240" w:lineRule="auto"/>
        <w:rPr>
          <w:del w:id="1404" w:author="Michael Bell" w:date="2013-05-06T17:53:00Z"/>
          <w:rFonts w:ascii="Courier New" w:hAnsi="Courier New" w:cs="Courier New"/>
          <w:color w:val="008000"/>
          <w:sz w:val="20"/>
          <w:szCs w:val="20"/>
          <w:highlight w:val="white"/>
        </w:rPr>
      </w:pPr>
      <w:del w:id="1405" w:author="Michael Bell" w:date="2013-05-06T17:53:00Z">
        <w:r w:rsidDel="00116173">
          <w:rPr>
            <w:rFonts w:ascii="Courier New" w:hAnsi="Courier New" w:cs="Courier New"/>
            <w:color w:val="008000"/>
            <w:sz w:val="20"/>
            <w:szCs w:val="20"/>
            <w:highlight w:val="white"/>
          </w:rPr>
          <w:delText>~ are used to fill the bottom of columbs as well as blocking the cursor from moveing between options which are on</w:delText>
        </w:r>
      </w:del>
    </w:p>
    <w:p w14:paraId="0F8F3AC0" w14:textId="3F05FA7E" w:rsidR="00D3128F" w:rsidDel="00116173" w:rsidRDefault="00D3128F" w:rsidP="00D3128F">
      <w:pPr>
        <w:widowControl w:val="0"/>
        <w:autoSpaceDE w:val="0"/>
        <w:autoSpaceDN w:val="0"/>
        <w:adjustRightInd w:val="0"/>
        <w:spacing w:after="0" w:line="240" w:lineRule="auto"/>
        <w:rPr>
          <w:del w:id="1406" w:author="Michael Bell" w:date="2013-05-06T17:53:00Z"/>
          <w:rFonts w:ascii="Courier New" w:hAnsi="Courier New" w:cs="Courier New"/>
          <w:color w:val="008000"/>
          <w:sz w:val="20"/>
          <w:szCs w:val="20"/>
          <w:highlight w:val="white"/>
        </w:rPr>
      </w:pPr>
      <w:del w:id="1407" w:author="Michael Bell" w:date="2013-05-06T17:53:00Z">
        <w:r w:rsidDel="00116173">
          <w:rPr>
            <w:rFonts w:ascii="Courier New" w:hAnsi="Courier New" w:cs="Courier New"/>
            <w:color w:val="008000"/>
            <w:sz w:val="20"/>
            <w:szCs w:val="20"/>
            <w:highlight w:val="white"/>
          </w:rPr>
          <w:delText>different sub menus</w:delText>
        </w:r>
      </w:del>
    </w:p>
    <w:p w14:paraId="04CDA06F" w14:textId="6367952E" w:rsidR="00D3128F" w:rsidDel="00116173" w:rsidRDefault="00D3128F" w:rsidP="00D3128F">
      <w:pPr>
        <w:widowControl w:val="0"/>
        <w:autoSpaceDE w:val="0"/>
        <w:autoSpaceDN w:val="0"/>
        <w:adjustRightInd w:val="0"/>
        <w:spacing w:after="0" w:line="240" w:lineRule="auto"/>
        <w:rPr>
          <w:del w:id="1408" w:author="Michael Bell" w:date="2013-05-06T17:53:00Z"/>
          <w:rFonts w:ascii="Courier New" w:hAnsi="Courier New" w:cs="Courier New"/>
          <w:color w:val="008000"/>
          <w:sz w:val="20"/>
          <w:szCs w:val="20"/>
          <w:highlight w:val="white"/>
        </w:rPr>
      </w:pPr>
    </w:p>
    <w:p w14:paraId="5F907D24" w14:textId="17D2E4A6" w:rsidR="00D3128F" w:rsidDel="00116173" w:rsidRDefault="00D3128F" w:rsidP="00D3128F">
      <w:pPr>
        <w:widowControl w:val="0"/>
        <w:autoSpaceDE w:val="0"/>
        <w:autoSpaceDN w:val="0"/>
        <w:adjustRightInd w:val="0"/>
        <w:spacing w:after="0" w:line="240" w:lineRule="auto"/>
        <w:rPr>
          <w:del w:id="1409" w:author="Michael Bell" w:date="2013-05-06T17:53:00Z"/>
          <w:rFonts w:ascii="Courier New" w:hAnsi="Courier New" w:cs="Courier New"/>
          <w:color w:val="008000"/>
          <w:sz w:val="20"/>
          <w:szCs w:val="20"/>
          <w:highlight w:val="white"/>
        </w:rPr>
      </w:pPr>
      <w:del w:id="1410" w:author="Michael Bell" w:date="2013-05-06T17:53:00Z">
        <w:r w:rsidDel="00116173">
          <w:rPr>
            <w:rFonts w:ascii="Courier New" w:hAnsi="Courier New" w:cs="Courier New"/>
            <w:color w:val="008000"/>
            <w:sz w:val="20"/>
            <w:szCs w:val="20"/>
            <w:highlight w:val="white"/>
          </w:rPr>
          <w:delText># are used to bridge the gap between menu options that should apear to be next to eachoter on the Y axis but actualy</w:delText>
        </w:r>
      </w:del>
    </w:p>
    <w:p w14:paraId="451DBE78" w14:textId="0F584C26" w:rsidR="00D3128F" w:rsidDel="00116173" w:rsidRDefault="00D3128F" w:rsidP="00D3128F">
      <w:pPr>
        <w:widowControl w:val="0"/>
        <w:autoSpaceDE w:val="0"/>
        <w:autoSpaceDN w:val="0"/>
        <w:adjustRightInd w:val="0"/>
        <w:spacing w:after="0" w:line="240" w:lineRule="auto"/>
        <w:rPr>
          <w:del w:id="1411" w:author="Michael Bell" w:date="2013-05-06T17:53:00Z"/>
          <w:rFonts w:ascii="Courier New" w:hAnsi="Courier New" w:cs="Courier New"/>
          <w:color w:val="000000"/>
          <w:sz w:val="20"/>
          <w:szCs w:val="20"/>
          <w:highlight w:val="white"/>
        </w:rPr>
      </w:pPr>
      <w:del w:id="1412" w:author="Michael Bell" w:date="2013-05-06T17:53:00Z">
        <w:r w:rsidDel="00116173">
          <w:rPr>
            <w:rFonts w:ascii="Courier New" w:hAnsi="Courier New" w:cs="Courier New"/>
            <w:color w:val="008000"/>
            <w:sz w:val="20"/>
            <w:szCs w:val="20"/>
            <w:highlight w:val="white"/>
          </w:rPr>
          <w:delText>arent*/</w:delText>
        </w:r>
      </w:del>
    </w:p>
    <w:p w14:paraId="2120ED1E" w14:textId="496E0F24" w:rsidR="00D3128F" w:rsidDel="00116173" w:rsidRDefault="00D3128F" w:rsidP="00D3128F">
      <w:pPr>
        <w:widowControl w:val="0"/>
        <w:autoSpaceDE w:val="0"/>
        <w:autoSpaceDN w:val="0"/>
        <w:adjustRightInd w:val="0"/>
        <w:spacing w:after="0" w:line="240" w:lineRule="auto"/>
        <w:rPr>
          <w:del w:id="1413" w:author="Michael Bell" w:date="2013-05-06T17:53:00Z"/>
          <w:rFonts w:ascii="Courier New" w:hAnsi="Courier New" w:cs="Courier New"/>
          <w:color w:val="000000"/>
          <w:sz w:val="20"/>
          <w:szCs w:val="20"/>
          <w:highlight w:val="white"/>
        </w:rPr>
      </w:pPr>
    </w:p>
    <w:p w14:paraId="0735647B" w14:textId="2CE2F5BF" w:rsidR="00D3128F" w:rsidDel="00116173" w:rsidRDefault="00D3128F" w:rsidP="00D3128F">
      <w:pPr>
        <w:widowControl w:val="0"/>
        <w:autoSpaceDE w:val="0"/>
        <w:autoSpaceDN w:val="0"/>
        <w:adjustRightInd w:val="0"/>
        <w:spacing w:after="0" w:line="240" w:lineRule="auto"/>
        <w:rPr>
          <w:del w:id="1414" w:author="Michael Bell" w:date="2013-05-06T17:53:00Z"/>
          <w:rFonts w:ascii="Courier New" w:hAnsi="Courier New" w:cs="Courier New"/>
          <w:color w:val="000000"/>
          <w:sz w:val="20"/>
          <w:szCs w:val="20"/>
          <w:highlight w:val="white"/>
        </w:rPr>
      </w:pPr>
      <w:del w:id="1415"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265C6839" w14:textId="350284DA" w:rsidR="00D3128F" w:rsidDel="00116173" w:rsidRDefault="00D3128F" w:rsidP="00D3128F">
      <w:pPr>
        <w:widowControl w:val="0"/>
        <w:autoSpaceDE w:val="0"/>
        <w:autoSpaceDN w:val="0"/>
        <w:adjustRightInd w:val="0"/>
        <w:spacing w:after="0" w:line="240" w:lineRule="auto"/>
        <w:rPr>
          <w:del w:id="1416" w:author="Michael Bell" w:date="2013-05-06T17:53:00Z"/>
          <w:rFonts w:ascii="Courier New" w:hAnsi="Courier New" w:cs="Courier New"/>
          <w:color w:val="000000"/>
          <w:sz w:val="20"/>
          <w:szCs w:val="20"/>
          <w:highlight w:val="white"/>
        </w:rPr>
      </w:pPr>
      <w:del w:id="1417" w:author="Michael Bell" w:date="2013-05-06T17:53:00Z">
        <w:r w:rsidDel="00116173">
          <w:rPr>
            <w:rFonts w:ascii="Courier New" w:hAnsi="Courier New" w:cs="Courier New"/>
            <w:b/>
            <w:bCs/>
            <w:color w:val="000080"/>
            <w:sz w:val="20"/>
            <w:szCs w:val="20"/>
            <w:highlight w:val="white"/>
          </w:rPr>
          <w:delText>{</w:delText>
        </w:r>
      </w:del>
    </w:p>
    <w:p w14:paraId="42172C9F" w14:textId="68C6E12A" w:rsidR="00D3128F" w:rsidDel="00116173" w:rsidRDefault="00D3128F" w:rsidP="00D3128F">
      <w:pPr>
        <w:widowControl w:val="0"/>
        <w:autoSpaceDE w:val="0"/>
        <w:autoSpaceDN w:val="0"/>
        <w:adjustRightInd w:val="0"/>
        <w:spacing w:after="0" w:line="240" w:lineRule="auto"/>
        <w:rPr>
          <w:del w:id="1418" w:author="Michael Bell" w:date="2013-05-06T17:53:00Z"/>
          <w:rFonts w:ascii="Courier New" w:hAnsi="Courier New" w:cs="Courier New"/>
          <w:color w:val="000000"/>
          <w:sz w:val="20"/>
          <w:szCs w:val="20"/>
          <w:highlight w:val="white"/>
        </w:rPr>
      </w:pPr>
      <w:del w:id="141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"Welcome to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"Destinations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"Hawkhaven       "</w:delText>
        </w:r>
        <w:r w:rsidDel="00116173">
          <w:rPr>
            <w:rFonts w:ascii="Courier New" w:hAnsi="Courier New" w:cs="Courier New"/>
            <w:b/>
            <w:bCs/>
            <w:color w:val="000080"/>
            <w:sz w:val="20"/>
            <w:szCs w:val="20"/>
            <w:highlight w:val="white"/>
          </w:rPr>
          <w:delText>;</w:delText>
        </w:r>
      </w:del>
    </w:p>
    <w:p w14:paraId="0E17A868" w14:textId="43AC5DA8" w:rsidR="00D3128F" w:rsidDel="00116173" w:rsidRDefault="00D3128F" w:rsidP="00D3128F">
      <w:pPr>
        <w:widowControl w:val="0"/>
        <w:autoSpaceDE w:val="0"/>
        <w:autoSpaceDN w:val="0"/>
        <w:adjustRightInd w:val="0"/>
        <w:spacing w:after="0" w:line="240" w:lineRule="auto"/>
        <w:rPr>
          <w:del w:id="1420" w:author="Michael Bell" w:date="2013-05-06T17:53:00Z"/>
          <w:rFonts w:ascii="Courier New" w:hAnsi="Courier New" w:cs="Courier New"/>
          <w:color w:val="000000"/>
          <w:sz w:val="20"/>
          <w:szCs w:val="20"/>
          <w:highlight w:val="white"/>
        </w:rPr>
      </w:pPr>
      <w:del w:id="142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"Beltrak!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CA44CB0" w14:textId="4691C00F" w:rsidR="00D3128F" w:rsidDel="00116173" w:rsidRDefault="00D3128F" w:rsidP="00D3128F">
      <w:pPr>
        <w:widowControl w:val="0"/>
        <w:autoSpaceDE w:val="0"/>
        <w:autoSpaceDN w:val="0"/>
        <w:adjustRightInd w:val="0"/>
        <w:spacing w:after="0" w:line="240" w:lineRule="auto"/>
        <w:rPr>
          <w:del w:id="1422" w:author="Michael Bell" w:date="2013-05-06T17:53:00Z"/>
          <w:rFonts w:ascii="Courier New" w:hAnsi="Courier New" w:cs="Courier New"/>
          <w:color w:val="000000"/>
          <w:sz w:val="20"/>
          <w:szCs w:val="20"/>
          <w:highlight w:val="white"/>
        </w:rPr>
      </w:pPr>
      <w:del w:id="1423" w:author="Michael Bell" w:date="2013-05-06T17:53:00Z">
        <w:r w:rsidDel="00116173">
          <w:rPr>
            <w:rFonts w:ascii="Courier New" w:hAnsi="Courier New" w:cs="Courier New"/>
            <w:color w:val="000000"/>
            <w:sz w:val="20"/>
            <w:szCs w:val="20"/>
            <w:highlight w:val="white"/>
          </w:rPr>
          <w:delText xml:space="preserve">  </w:delText>
        </w:r>
      </w:del>
    </w:p>
    <w:p w14:paraId="061ECA8B" w14:textId="32BAB865" w:rsidR="00D3128F" w:rsidDel="00116173" w:rsidRDefault="00D3128F" w:rsidP="00D3128F">
      <w:pPr>
        <w:widowControl w:val="0"/>
        <w:autoSpaceDE w:val="0"/>
        <w:autoSpaceDN w:val="0"/>
        <w:adjustRightInd w:val="0"/>
        <w:spacing w:after="0" w:line="240" w:lineRule="auto"/>
        <w:rPr>
          <w:del w:id="1424" w:author="Michael Bell" w:date="2013-05-06T17:53:00Z"/>
          <w:rFonts w:ascii="Courier New" w:hAnsi="Courier New" w:cs="Courier New"/>
          <w:color w:val="000000"/>
          <w:sz w:val="20"/>
          <w:szCs w:val="20"/>
          <w:highlight w:val="white"/>
        </w:rPr>
      </w:pPr>
      <w:del w:id="142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"Remilo          "</w:delText>
        </w:r>
        <w:r w:rsidDel="00116173">
          <w:rPr>
            <w:rFonts w:ascii="Courier New" w:hAnsi="Courier New" w:cs="Courier New"/>
            <w:b/>
            <w:bCs/>
            <w:color w:val="000080"/>
            <w:sz w:val="20"/>
            <w:szCs w:val="20"/>
            <w:highlight w:val="white"/>
          </w:rPr>
          <w:delText>;</w:delText>
        </w:r>
      </w:del>
    </w:p>
    <w:p w14:paraId="664CD85D" w14:textId="2F68EA8B" w:rsidR="00D3128F" w:rsidDel="00116173" w:rsidRDefault="00D3128F" w:rsidP="00D3128F">
      <w:pPr>
        <w:widowControl w:val="0"/>
        <w:autoSpaceDE w:val="0"/>
        <w:autoSpaceDN w:val="0"/>
        <w:adjustRightInd w:val="0"/>
        <w:spacing w:after="0" w:line="240" w:lineRule="auto"/>
        <w:rPr>
          <w:del w:id="1426" w:author="Michael Bell" w:date="2013-05-06T17:53:00Z"/>
          <w:rFonts w:ascii="Courier New" w:hAnsi="Courier New" w:cs="Courier New"/>
          <w:color w:val="000000"/>
          <w:sz w:val="20"/>
          <w:szCs w:val="20"/>
          <w:highlight w:val="white"/>
        </w:rPr>
      </w:pPr>
      <w:del w:id="142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2D154586" w14:textId="66FAAFBC" w:rsidR="00D3128F" w:rsidDel="00116173" w:rsidRDefault="00D3128F" w:rsidP="00D3128F">
      <w:pPr>
        <w:widowControl w:val="0"/>
        <w:autoSpaceDE w:val="0"/>
        <w:autoSpaceDN w:val="0"/>
        <w:adjustRightInd w:val="0"/>
        <w:spacing w:after="0" w:line="240" w:lineRule="auto"/>
        <w:rPr>
          <w:del w:id="1428" w:author="Michael Bell" w:date="2013-05-06T17:53:00Z"/>
          <w:rFonts w:ascii="Courier New" w:hAnsi="Courier New" w:cs="Courier New"/>
          <w:color w:val="000000"/>
          <w:sz w:val="20"/>
          <w:szCs w:val="20"/>
          <w:highlight w:val="white"/>
        </w:rPr>
      </w:pPr>
      <w:del w:id="1429" w:author="Michael Bell" w:date="2013-05-06T17:53:00Z">
        <w:r w:rsidDel="00116173">
          <w:rPr>
            <w:rFonts w:ascii="Courier New" w:hAnsi="Courier New" w:cs="Courier New"/>
            <w:color w:val="000000"/>
            <w:sz w:val="20"/>
            <w:szCs w:val="20"/>
            <w:highlight w:val="white"/>
          </w:rPr>
          <w:delText xml:space="preserve">  </w:delText>
        </w:r>
      </w:del>
    </w:p>
    <w:p w14:paraId="2418E213" w14:textId="5B8AE19A" w:rsidR="00D3128F" w:rsidDel="00116173" w:rsidRDefault="00D3128F" w:rsidP="00D3128F">
      <w:pPr>
        <w:widowControl w:val="0"/>
        <w:autoSpaceDE w:val="0"/>
        <w:autoSpaceDN w:val="0"/>
        <w:adjustRightInd w:val="0"/>
        <w:spacing w:after="0" w:line="240" w:lineRule="auto"/>
        <w:rPr>
          <w:del w:id="1430" w:author="Michael Bell" w:date="2013-05-06T17:53:00Z"/>
          <w:rFonts w:ascii="Courier New" w:hAnsi="Courier New" w:cs="Courier New"/>
          <w:color w:val="000000"/>
          <w:sz w:val="20"/>
          <w:szCs w:val="20"/>
          <w:highlight w:val="white"/>
        </w:rPr>
      </w:pPr>
      <w:del w:id="143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"Allantown       "</w:delText>
        </w:r>
        <w:r w:rsidDel="00116173">
          <w:rPr>
            <w:rFonts w:ascii="Courier New" w:hAnsi="Courier New" w:cs="Courier New"/>
            <w:b/>
            <w:bCs/>
            <w:color w:val="000080"/>
            <w:sz w:val="20"/>
            <w:szCs w:val="20"/>
            <w:highlight w:val="white"/>
          </w:rPr>
          <w:delText>;</w:delText>
        </w:r>
      </w:del>
    </w:p>
    <w:p w14:paraId="69A5B5D0" w14:textId="3476E5D6" w:rsidR="00D3128F" w:rsidDel="00116173" w:rsidRDefault="00D3128F" w:rsidP="00D3128F">
      <w:pPr>
        <w:widowControl w:val="0"/>
        <w:autoSpaceDE w:val="0"/>
        <w:autoSpaceDN w:val="0"/>
        <w:adjustRightInd w:val="0"/>
        <w:spacing w:after="0" w:line="240" w:lineRule="auto"/>
        <w:rPr>
          <w:del w:id="1432" w:author="Michael Bell" w:date="2013-05-06T17:53:00Z"/>
          <w:rFonts w:ascii="Courier New" w:hAnsi="Courier New" w:cs="Courier New"/>
          <w:color w:val="000000"/>
          <w:sz w:val="20"/>
          <w:szCs w:val="20"/>
          <w:highlight w:val="white"/>
        </w:rPr>
      </w:pPr>
      <w:del w:id="143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53CCE46" w14:textId="505C03B4" w:rsidR="00D3128F" w:rsidDel="00116173" w:rsidRDefault="00D3128F" w:rsidP="00D3128F">
      <w:pPr>
        <w:widowControl w:val="0"/>
        <w:autoSpaceDE w:val="0"/>
        <w:autoSpaceDN w:val="0"/>
        <w:adjustRightInd w:val="0"/>
        <w:spacing w:after="0" w:line="240" w:lineRule="auto"/>
        <w:rPr>
          <w:del w:id="1434" w:author="Michael Bell" w:date="2013-05-06T17:53:00Z"/>
          <w:rFonts w:ascii="Courier New" w:hAnsi="Courier New" w:cs="Courier New"/>
          <w:color w:val="000000"/>
          <w:sz w:val="20"/>
          <w:szCs w:val="20"/>
          <w:highlight w:val="white"/>
        </w:rPr>
      </w:pPr>
      <w:del w:id="1435" w:author="Michael Bell" w:date="2013-05-06T17:53:00Z">
        <w:r w:rsidDel="00116173">
          <w:rPr>
            <w:rFonts w:ascii="Courier New" w:hAnsi="Courier New" w:cs="Courier New"/>
            <w:color w:val="000000"/>
            <w:sz w:val="20"/>
            <w:szCs w:val="20"/>
            <w:highlight w:val="white"/>
          </w:rPr>
          <w:delText xml:space="preserve">  </w:delText>
        </w:r>
      </w:del>
    </w:p>
    <w:p w14:paraId="58C20182" w14:textId="3CBEC5A1" w:rsidR="00D3128F" w:rsidDel="00116173" w:rsidRDefault="00D3128F" w:rsidP="00D3128F">
      <w:pPr>
        <w:widowControl w:val="0"/>
        <w:autoSpaceDE w:val="0"/>
        <w:autoSpaceDN w:val="0"/>
        <w:adjustRightInd w:val="0"/>
        <w:spacing w:after="0" w:line="240" w:lineRule="auto"/>
        <w:rPr>
          <w:del w:id="1436" w:author="Michael Bell" w:date="2013-05-06T17:53:00Z"/>
          <w:rFonts w:ascii="Courier New" w:hAnsi="Courier New" w:cs="Courier New"/>
          <w:color w:val="000000"/>
          <w:sz w:val="20"/>
          <w:szCs w:val="20"/>
          <w:highlight w:val="white"/>
        </w:rPr>
      </w:pPr>
      <w:del w:id="143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"Gregville       "</w:delText>
        </w:r>
        <w:r w:rsidDel="00116173">
          <w:rPr>
            <w:rFonts w:ascii="Courier New" w:hAnsi="Courier New" w:cs="Courier New"/>
            <w:b/>
            <w:bCs/>
            <w:color w:val="000080"/>
            <w:sz w:val="20"/>
            <w:szCs w:val="20"/>
            <w:highlight w:val="white"/>
          </w:rPr>
          <w:delText>;</w:delText>
        </w:r>
      </w:del>
    </w:p>
    <w:p w14:paraId="25C0CD44" w14:textId="5ACE58A7" w:rsidR="00D3128F" w:rsidDel="00116173" w:rsidRDefault="00D3128F" w:rsidP="00D3128F">
      <w:pPr>
        <w:widowControl w:val="0"/>
        <w:autoSpaceDE w:val="0"/>
        <w:autoSpaceDN w:val="0"/>
        <w:adjustRightInd w:val="0"/>
        <w:spacing w:after="0" w:line="240" w:lineRule="auto"/>
        <w:rPr>
          <w:del w:id="1438" w:author="Michael Bell" w:date="2013-05-06T17:53:00Z"/>
          <w:rFonts w:ascii="Courier New" w:hAnsi="Courier New" w:cs="Courier New"/>
          <w:color w:val="000000"/>
          <w:sz w:val="20"/>
          <w:szCs w:val="20"/>
          <w:highlight w:val="white"/>
        </w:rPr>
      </w:pPr>
      <w:del w:id="143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08F78E6" w14:textId="392BD822" w:rsidR="00D3128F" w:rsidDel="00116173" w:rsidRDefault="00D3128F" w:rsidP="00D3128F">
      <w:pPr>
        <w:widowControl w:val="0"/>
        <w:autoSpaceDE w:val="0"/>
        <w:autoSpaceDN w:val="0"/>
        <w:adjustRightInd w:val="0"/>
        <w:spacing w:after="0" w:line="240" w:lineRule="auto"/>
        <w:rPr>
          <w:del w:id="1440" w:author="Michael Bell" w:date="2013-05-06T17:53:00Z"/>
          <w:rFonts w:ascii="Courier New" w:hAnsi="Courier New" w:cs="Courier New"/>
          <w:color w:val="000000"/>
          <w:sz w:val="20"/>
          <w:szCs w:val="20"/>
          <w:highlight w:val="white"/>
        </w:rPr>
      </w:pPr>
      <w:del w:id="1441" w:author="Michael Bell" w:date="2013-05-06T17:53:00Z">
        <w:r w:rsidDel="00116173">
          <w:rPr>
            <w:rFonts w:ascii="Courier New" w:hAnsi="Courier New" w:cs="Courier New"/>
            <w:color w:val="000000"/>
            <w:sz w:val="20"/>
            <w:szCs w:val="20"/>
            <w:highlight w:val="white"/>
          </w:rPr>
          <w:delText xml:space="preserve">  </w:delText>
        </w:r>
      </w:del>
    </w:p>
    <w:p w14:paraId="4B1E0F88" w14:textId="05799537" w:rsidR="00D3128F" w:rsidDel="00116173" w:rsidRDefault="00D3128F" w:rsidP="00D3128F">
      <w:pPr>
        <w:widowControl w:val="0"/>
        <w:autoSpaceDE w:val="0"/>
        <w:autoSpaceDN w:val="0"/>
        <w:adjustRightInd w:val="0"/>
        <w:spacing w:after="0" w:line="240" w:lineRule="auto"/>
        <w:rPr>
          <w:del w:id="1442" w:author="Michael Bell" w:date="2013-05-06T17:53:00Z"/>
          <w:rFonts w:ascii="Courier New" w:hAnsi="Courier New" w:cs="Courier New"/>
          <w:color w:val="000000"/>
          <w:sz w:val="20"/>
          <w:szCs w:val="20"/>
          <w:highlight w:val="white"/>
        </w:rPr>
      </w:pPr>
      <w:del w:id="144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"Leovetticutte   "</w:delText>
        </w:r>
        <w:r w:rsidDel="00116173">
          <w:rPr>
            <w:rFonts w:ascii="Courier New" w:hAnsi="Courier New" w:cs="Courier New"/>
            <w:b/>
            <w:bCs/>
            <w:color w:val="000080"/>
            <w:sz w:val="20"/>
            <w:szCs w:val="20"/>
            <w:highlight w:val="white"/>
          </w:rPr>
          <w:delText>;</w:delText>
        </w:r>
      </w:del>
    </w:p>
    <w:p w14:paraId="5B46B789" w14:textId="79921650" w:rsidR="00D3128F" w:rsidDel="00116173" w:rsidRDefault="00D3128F" w:rsidP="00D3128F">
      <w:pPr>
        <w:widowControl w:val="0"/>
        <w:autoSpaceDE w:val="0"/>
        <w:autoSpaceDN w:val="0"/>
        <w:adjustRightInd w:val="0"/>
        <w:spacing w:after="0" w:line="240" w:lineRule="auto"/>
        <w:rPr>
          <w:del w:id="1444" w:author="Michael Bell" w:date="2013-05-06T17:53:00Z"/>
          <w:rFonts w:ascii="Courier New" w:hAnsi="Courier New" w:cs="Courier New"/>
          <w:color w:val="000000"/>
          <w:sz w:val="20"/>
          <w:szCs w:val="20"/>
          <w:highlight w:val="white"/>
        </w:rPr>
      </w:pPr>
      <w:del w:id="144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FBE886" w14:textId="746EE635" w:rsidR="00D3128F" w:rsidDel="00116173" w:rsidRDefault="00D3128F" w:rsidP="00D3128F">
      <w:pPr>
        <w:widowControl w:val="0"/>
        <w:autoSpaceDE w:val="0"/>
        <w:autoSpaceDN w:val="0"/>
        <w:adjustRightInd w:val="0"/>
        <w:spacing w:after="0" w:line="240" w:lineRule="auto"/>
        <w:rPr>
          <w:del w:id="1446" w:author="Michael Bell" w:date="2013-05-06T17:53:00Z"/>
          <w:rFonts w:ascii="Courier New" w:hAnsi="Courier New" w:cs="Courier New"/>
          <w:color w:val="000000"/>
          <w:sz w:val="20"/>
          <w:szCs w:val="20"/>
          <w:highlight w:val="white"/>
        </w:rPr>
      </w:pPr>
      <w:del w:id="1447" w:author="Michael Bell" w:date="2013-05-06T17:53:00Z">
        <w:r w:rsidDel="00116173">
          <w:rPr>
            <w:rFonts w:ascii="Courier New" w:hAnsi="Courier New" w:cs="Courier New"/>
            <w:color w:val="000000"/>
            <w:sz w:val="20"/>
            <w:szCs w:val="20"/>
            <w:highlight w:val="white"/>
          </w:rPr>
          <w:delText xml:space="preserve">  </w:delText>
        </w:r>
      </w:del>
    </w:p>
    <w:p w14:paraId="551429C8" w14:textId="1A6C6E16" w:rsidR="00D3128F" w:rsidDel="00116173" w:rsidRDefault="00D3128F" w:rsidP="00D3128F">
      <w:pPr>
        <w:widowControl w:val="0"/>
        <w:autoSpaceDE w:val="0"/>
        <w:autoSpaceDN w:val="0"/>
        <w:adjustRightInd w:val="0"/>
        <w:spacing w:after="0" w:line="240" w:lineRule="auto"/>
        <w:rPr>
          <w:del w:id="1448" w:author="Michael Bell" w:date="2013-05-06T17:53:00Z"/>
          <w:rFonts w:ascii="Courier New" w:hAnsi="Courier New" w:cs="Courier New"/>
          <w:color w:val="000000"/>
          <w:sz w:val="20"/>
          <w:szCs w:val="20"/>
          <w:highlight w:val="white"/>
        </w:rPr>
      </w:pPr>
      <w:del w:id="144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"Regantra        "</w:delText>
        </w:r>
        <w:r w:rsidDel="00116173">
          <w:rPr>
            <w:rFonts w:ascii="Courier New" w:hAnsi="Courier New" w:cs="Courier New"/>
            <w:b/>
            <w:bCs/>
            <w:color w:val="000080"/>
            <w:sz w:val="20"/>
            <w:szCs w:val="20"/>
            <w:highlight w:val="white"/>
          </w:rPr>
          <w:delText>;</w:delText>
        </w:r>
      </w:del>
    </w:p>
    <w:p w14:paraId="0193B3FA" w14:textId="287C4B7F" w:rsidR="00D3128F" w:rsidDel="00116173" w:rsidRDefault="00D3128F" w:rsidP="00D3128F">
      <w:pPr>
        <w:widowControl w:val="0"/>
        <w:autoSpaceDE w:val="0"/>
        <w:autoSpaceDN w:val="0"/>
        <w:adjustRightInd w:val="0"/>
        <w:spacing w:after="0" w:line="240" w:lineRule="auto"/>
        <w:rPr>
          <w:del w:id="1450" w:author="Michael Bell" w:date="2013-05-06T17:53:00Z"/>
          <w:rFonts w:ascii="Courier New" w:hAnsi="Courier New" w:cs="Courier New"/>
          <w:color w:val="000000"/>
          <w:sz w:val="20"/>
          <w:szCs w:val="20"/>
          <w:highlight w:val="white"/>
        </w:rPr>
      </w:pPr>
      <w:del w:id="145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C3AE4" w14:textId="43692240" w:rsidR="00D3128F" w:rsidDel="00116173" w:rsidRDefault="00D3128F" w:rsidP="00D3128F">
      <w:pPr>
        <w:widowControl w:val="0"/>
        <w:autoSpaceDE w:val="0"/>
        <w:autoSpaceDN w:val="0"/>
        <w:adjustRightInd w:val="0"/>
        <w:spacing w:after="0" w:line="240" w:lineRule="auto"/>
        <w:rPr>
          <w:del w:id="1452" w:author="Michael Bell" w:date="2013-05-06T17:53:00Z"/>
          <w:rFonts w:ascii="Courier New" w:hAnsi="Courier New" w:cs="Courier New"/>
          <w:color w:val="000000"/>
          <w:sz w:val="20"/>
          <w:szCs w:val="20"/>
          <w:highlight w:val="white"/>
        </w:rPr>
      </w:pPr>
      <w:del w:id="1453" w:author="Michael Bell" w:date="2013-05-06T17:53:00Z">
        <w:r w:rsidDel="00116173">
          <w:rPr>
            <w:rFonts w:ascii="Courier New" w:hAnsi="Courier New" w:cs="Courier New"/>
            <w:color w:val="000000"/>
            <w:sz w:val="20"/>
            <w:szCs w:val="20"/>
            <w:highlight w:val="white"/>
          </w:rPr>
          <w:delText xml:space="preserve">  </w:delText>
        </w:r>
      </w:del>
    </w:p>
    <w:p w14:paraId="451BF1BB" w14:textId="1F1160A9" w:rsidR="00D3128F" w:rsidDel="00116173" w:rsidRDefault="00D3128F" w:rsidP="00D3128F">
      <w:pPr>
        <w:widowControl w:val="0"/>
        <w:autoSpaceDE w:val="0"/>
        <w:autoSpaceDN w:val="0"/>
        <w:adjustRightInd w:val="0"/>
        <w:spacing w:after="0" w:line="240" w:lineRule="auto"/>
        <w:rPr>
          <w:del w:id="1454" w:author="Michael Bell" w:date="2013-05-06T17:53:00Z"/>
          <w:rFonts w:ascii="Courier New" w:hAnsi="Courier New" w:cs="Courier New"/>
          <w:color w:val="000000"/>
          <w:sz w:val="20"/>
          <w:szCs w:val="20"/>
          <w:highlight w:val="white"/>
        </w:rPr>
      </w:pPr>
      <w:del w:id="145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"Vancoville      "</w:delText>
        </w:r>
        <w:r w:rsidDel="00116173">
          <w:rPr>
            <w:rFonts w:ascii="Courier New" w:hAnsi="Courier New" w:cs="Courier New"/>
            <w:b/>
            <w:bCs/>
            <w:color w:val="000080"/>
            <w:sz w:val="20"/>
            <w:szCs w:val="20"/>
            <w:highlight w:val="white"/>
          </w:rPr>
          <w:delText>;</w:delText>
        </w:r>
      </w:del>
    </w:p>
    <w:p w14:paraId="5C155B0D" w14:textId="344091C0" w:rsidR="00D3128F" w:rsidDel="00116173" w:rsidRDefault="00D3128F" w:rsidP="00D3128F">
      <w:pPr>
        <w:widowControl w:val="0"/>
        <w:autoSpaceDE w:val="0"/>
        <w:autoSpaceDN w:val="0"/>
        <w:adjustRightInd w:val="0"/>
        <w:spacing w:after="0" w:line="240" w:lineRule="auto"/>
        <w:rPr>
          <w:del w:id="1456" w:author="Michael Bell" w:date="2013-05-06T17:53:00Z"/>
          <w:rFonts w:ascii="Courier New" w:hAnsi="Courier New" w:cs="Courier New"/>
          <w:color w:val="000000"/>
          <w:sz w:val="20"/>
          <w:szCs w:val="20"/>
          <w:highlight w:val="white"/>
        </w:rPr>
      </w:pPr>
      <w:del w:id="145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A52E83A" w14:textId="2C2433F0" w:rsidR="00D3128F" w:rsidDel="00116173" w:rsidRDefault="00D3128F" w:rsidP="00D3128F">
      <w:pPr>
        <w:widowControl w:val="0"/>
        <w:autoSpaceDE w:val="0"/>
        <w:autoSpaceDN w:val="0"/>
        <w:adjustRightInd w:val="0"/>
        <w:spacing w:after="0" w:line="240" w:lineRule="auto"/>
        <w:rPr>
          <w:del w:id="1458" w:author="Michael Bell" w:date="2013-05-06T17:53:00Z"/>
          <w:rFonts w:ascii="Courier New" w:hAnsi="Courier New" w:cs="Courier New"/>
          <w:color w:val="000000"/>
          <w:sz w:val="20"/>
          <w:szCs w:val="20"/>
          <w:highlight w:val="white"/>
        </w:rPr>
      </w:pPr>
      <w:del w:id="1459" w:author="Michael Bell" w:date="2013-05-06T17:53:00Z">
        <w:r w:rsidDel="00116173">
          <w:rPr>
            <w:rFonts w:ascii="Courier New" w:hAnsi="Courier New" w:cs="Courier New"/>
            <w:color w:val="000000"/>
            <w:sz w:val="20"/>
            <w:szCs w:val="20"/>
            <w:highlight w:val="white"/>
          </w:rPr>
          <w:delText xml:space="preserve">  </w:delText>
        </w:r>
      </w:del>
    </w:p>
    <w:p w14:paraId="19A3BF22" w14:textId="15D64B4D" w:rsidR="00D3128F" w:rsidDel="00116173" w:rsidRDefault="00D3128F" w:rsidP="00D3128F">
      <w:pPr>
        <w:widowControl w:val="0"/>
        <w:autoSpaceDE w:val="0"/>
        <w:autoSpaceDN w:val="0"/>
        <w:adjustRightInd w:val="0"/>
        <w:spacing w:after="0" w:line="240" w:lineRule="auto"/>
        <w:rPr>
          <w:del w:id="1460" w:author="Michael Bell" w:date="2013-05-06T17:53:00Z"/>
          <w:rFonts w:ascii="Courier New" w:hAnsi="Courier New" w:cs="Courier New"/>
          <w:color w:val="000000"/>
          <w:sz w:val="20"/>
          <w:szCs w:val="20"/>
          <w:highlight w:val="white"/>
        </w:rPr>
      </w:pPr>
      <w:del w:id="146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9E82876" w14:textId="1939CBFB" w:rsidR="00D3128F" w:rsidDel="00116173" w:rsidRDefault="00D3128F" w:rsidP="00D3128F">
      <w:pPr>
        <w:widowControl w:val="0"/>
        <w:autoSpaceDE w:val="0"/>
        <w:autoSpaceDN w:val="0"/>
        <w:adjustRightInd w:val="0"/>
        <w:spacing w:after="0" w:line="240" w:lineRule="auto"/>
        <w:rPr>
          <w:del w:id="1462" w:author="Michael Bell" w:date="2013-05-06T17:53:00Z"/>
          <w:rFonts w:ascii="Courier New" w:hAnsi="Courier New" w:cs="Courier New"/>
          <w:color w:val="000000"/>
          <w:sz w:val="20"/>
          <w:szCs w:val="20"/>
          <w:highlight w:val="white"/>
        </w:rPr>
      </w:pPr>
      <w:del w:id="146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4F7AF" w14:textId="59531B1F" w:rsidR="00D3128F" w:rsidDel="00116173" w:rsidRDefault="00D3128F" w:rsidP="00D3128F">
      <w:pPr>
        <w:widowControl w:val="0"/>
        <w:autoSpaceDE w:val="0"/>
        <w:autoSpaceDN w:val="0"/>
        <w:adjustRightInd w:val="0"/>
        <w:spacing w:after="0" w:line="240" w:lineRule="auto"/>
        <w:rPr>
          <w:del w:id="1464" w:author="Michael Bell" w:date="2013-05-06T17:53:00Z"/>
          <w:rFonts w:ascii="Courier New" w:hAnsi="Courier New" w:cs="Courier New"/>
          <w:color w:val="000000"/>
          <w:sz w:val="20"/>
          <w:szCs w:val="20"/>
          <w:highlight w:val="white"/>
        </w:rPr>
      </w:pPr>
      <w:del w:id="1465" w:author="Michael Bell" w:date="2013-05-06T17:53:00Z">
        <w:r w:rsidDel="00116173">
          <w:rPr>
            <w:rFonts w:ascii="Courier New" w:hAnsi="Courier New" w:cs="Courier New"/>
            <w:color w:val="000000"/>
            <w:sz w:val="20"/>
            <w:szCs w:val="20"/>
            <w:highlight w:val="white"/>
          </w:rPr>
          <w:delText xml:space="preserve">  </w:delText>
        </w:r>
      </w:del>
    </w:p>
    <w:p w14:paraId="2E7EAC9F" w14:textId="1BEB8AA6" w:rsidR="00D3128F" w:rsidDel="00116173" w:rsidRDefault="00D3128F" w:rsidP="00D3128F">
      <w:pPr>
        <w:widowControl w:val="0"/>
        <w:autoSpaceDE w:val="0"/>
        <w:autoSpaceDN w:val="0"/>
        <w:adjustRightInd w:val="0"/>
        <w:spacing w:after="0" w:line="240" w:lineRule="auto"/>
        <w:rPr>
          <w:del w:id="1466" w:author="Michael Bell" w:date="2013-05-06T17:53:00Z"/>
          <w:rFonts w:ascii="Courier New" w:hAnsi="Courier New" w:cs="Courier New"/>
          <w:color w:val="000000"/>
          <w:sz w:val="20"/>
          <w:szCs w:val="20"/>
          <w:highlight w:val="white"/>
        </w:rPr>
      </w:pPr>
      <w:del w:id="146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"Settings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"Backlight       "</w:delText>
        </w:r>
        <w:r w:rsidDel="00116173">
          <w:rPr>
            <w:rFonts w:ascii="Courier New" w:hAnsi="Courier New" w:cs="Courier New"/>
            <w:b/>
            <w:bCs/>
            <w:color w:val="000080"/>
            <w:sz w:val="20"/>
            <w:szCs w:val="20"/>
            <w:highlight w:val="white"/>
          </w:rPr>
          <w:delText>;</w:delText>
        </w:r>
      </w:del>
    </w:p>
    <w:p w14:paraId="4CB12481" w14:textId="4567DF71" w:rsidR="00D3128F" w:rsidDel="00116173" w:rsidRDefault="00D3128F" w:rsidP="00D3128F">
      <w:pPr>
        <w:widowControl w:val="0"/>
        <w:autoSpaceDE w:val="0"/>
        <w:autoSpaceDN w:val="0"/>
        <w:adjustRightInd w:val="0"/>
        <w:spacing w:after="0" w:line="240" w:lineRule="auto"/>
        <w:rPr>
          <w:del w:id="1468" w:author="Michael Bell" w:date="2013-05-06T17:53:00Z"/>
          <w:rFonts w:ascii="Courier New" w:hAnsi="Courier New" w:cs="Courier New"/>
          <w:color w:val="000000"/>
          <w:sz w:val="20"/>
          <w:szCs w:val="20"/>
          <w:highlight w:val="white"/>
        </w:rPr>
      </w:pPr>
      <w:del w:id="146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D25369" w14:textId="3CF3BBAB" w:rsidR="00D3128F" w:rsidDel="00116173" w:rsidRDefault="00D3128F" w:rsidP="00D3128F">
      <w:pPr>
        <w:widowControl w:val="0"/>
        <w:autoSpaceDE w:val="0"/>
        <w:autoSpaceDN w:val="0"/>
        <w:adjustRightInd w:val="0"/>
        <w:spacing w:after="0" w:line="240" w:lineRule="auto"/>
        <w:rPr>
          <w:del w:id="1470" w:author="Michael Bell" w:date="2013-05-06T17:53:00Z"/>
          <w:rFonts w:ascii="Courier New" w:hAnsi="Courier New" w:cs="Courier New"/>
          <w:color w:val="000000"/>
          <w:sz w:val="20"/>
          <w:szCs w:val="20"/>
          <w:highlight w:val="white"/>
        </w:rPr>
      </w:pPr>
      <w:del w:id="1471" w:author="Michael Bell" w:date="2013-05-06T17:53:00Z">
        <w:r w:rsidDel="00116173">
          <w:rPr>
            <w:rFonts w:ascii="Courier New" w:hAnsi="Courier New" w:cs="Courier New"/>
            <w:color w:val="000000"/>
            <w:sz w:val="20"/>
            <w:szCs w:val="20"/>
            <w:highlight w:val="white"/>
          </w:rPr>
          <w:delText xml:space="preserve">  </w:delText>
        </w:r>
      </w:del>
    </w:p>
    <w:p w14:paraId="19D6C83A" w14:textId="171EE000" w:rsidR="00D3128F" w:rsidDel="00116173" w:rsidRDefault="00D3128F" w:rsidP="00D3128F">
      <w:pPr>
        <w:widowControl w:val="0"/>
        <w:autoSpaceDE w:val="0"/>
        <w:autoSpaceDN w:val="0"/>
        <w:adjustRightInd w:val="0"/>
        <w:spacing w:after="0" w:line="240" w:lineRule="auto"/>
        <w:rPr>
          <w:del w:id="1472" w:author="Michael Bell" w:date="2013-05-06T17:53:00Z"/>
          <w:rFonts w:ascii="Courier New" w:hAnsi="Courier New" w:cs="Courier New"/>
          <w:color w:val="000000"/>
          <w:sz w:val="20"/>
          <w:szCs w:val="20"/>
          <w:highlight w:val="white"/>
        </w:rPr>
      </w:pPr>
      <w:del w:id="147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"Top Speed       "</w:delText>
        </w:r>
        <w:r w:rsidDel="00116173">
          <w:rPr>
            <w:rFonts w:ascii="Courier New" w:hAnsi="Courier New" w:cs="Courier New"/>
            <w:b/>
            <w:bCs/>
            <w:color w:val="000080"/>
            <w:sz w:val="20"/>
            <w:szCs w:val="20"/>
            <w:highlight w:val="white"/>
          </w:rPr>
          <w:delText>;</w:delText>
        </w:r>
      </w:del>
    </w:p>
    <w:p w14:paraId="5FCC0DD1" w14:textId="061DFC4B" w:rsidR="00D3128F" w:rsidDel="00116173" w:rsidRDefault="00D3128F" w:rsidP="00D3128F">
      <w:pPr>
        <w:widowControl w:val="0"/>
        <w:autoSpaceDE w:val="0"/>
        <w:autoSpaceDN w:val="0"/>
        <w:adjustRightInd w:val="0"/>
        <w:spacing w:after="0" w:line="240" w:lineRule="auto"/>
        <w:rPr>
          <w:del w:id="1474" w:author="Michael Bell" w:date="2013-05-06T17:53:00Z"/>
          <w:rFonts w:ascii="Courier New" w:hAnsi="Courier New" w:cs="Courier New"/>
          <w:color w:val="000000"/>
          <w:sz w:val="20"/>
          <w:szCs w:val="20"/>
          <w:highlight w:val="white"/>
        </w:rPr>
      </w:pPr>
      <w:del w:id="147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23B0655" w14:textId="76C03980" w:rsidR="00D3128F" w:rsidDel="00116173" w:rsidRDefault="00D3128F" w:rsidP="00D3128F">
      <w:pPr>
        <w:widowControl w:val="0"/>
        <w:autoSpaceDE w:val="0"/>
        <w:autoSpaceDN w:val="0"/>
        <w:adjustRightInd w:val="0"/>
        <w:spacing w:after="0" w:line="240" w:lineRule="auto"/>
        <w:rPr>
          <w:del w:id="1476" w:author="Michael Bell" w:date="2013-05-06T17:53:00Z"/>
          <w:rFonts w:ascii="Courier New" w:hAnsi="Courier New" w:cs="Courier New"/>
          <w:color w:val="000000"/>
          <w:sz w:val="20"/>
          <w:szCs w:val="20"/>
          <w:highlight w:val="white"/>
        </w:rPr>
      </w:pPr>
      <w:del w:id="1477" w:author="Michael Bell" w:date="2013-05-06T17:53:00Z">
        <w:r w:rsidDel="00116173">
          <w:rPr>
            <w:rFonts w:ascii="Courier New" w:hAnsi="Courier New" w:cs="Courier New"/>
            <w:b/>
            <w:bCs/>
            <w:color w:val="000080"/>
            <w:sz w:val="20"/>
            <w:szCs w:val="20"/>
            <w:highlight w:val="white"/>
          </w:rPr>
          <w:delText>}</w:delText>
        </w:r>
      </w:del>
    </w:p>
    <w:p w14:paraId="3E6C2DC8" w14:textId="77777777" w:rsidR="00D3128F" w:rsidRDefault="00D3128F">
      <w:r>
        <w:br w:type="page"/>
      </w:r>
    </w:p>
    <w:p w14:paraId="120EC48C" w14:textId="77777777" w:rsidR="00D3128F" w:rsidRDefault="00D3128F" w:rsidP="00D3128F">
      <w:pPr>
        <w:pStyle w:val="Heading2"/>
        <w:rPr>
          <w:ins w:id="1478" w:author="Michael Bell" w:date="2013-05-06T17:53:00Z"/>
        </w:rPr>
      </w:pPr>
      <w:r>
        <w:lastRenderedPageBreak/>
        <w:t>respondButtons.ino</w:t>
      </w:r>
    </w:p>
    <w:p w14:paraId="52E8D3F6" w14:textId="77777777" w:rsidR="003A2FEE" w:rsidRDefault="003A2FEE" w:rsidP="003A2FEE">
      <w:pPr>
        <w:autoSpaceDE w:val="0"/>
        <w:autoSpaceDN w:val="0"/>
        <w:adjustRightInd w:val="0"/>
        <w:spacing w:after="0" w:line="240" w:lineRule="auto"/>
        <w:rPr>
          <w:ins w:id="1479" w:author="Michael Bell" w:date="2013-05-06T18:05:00Z"/>
          <w:rFonts w:ascii="Courier New" w:hAnsi="Courier New" w:cs="Courier New"/>
          <w:color w:val="008000"/>
          <w:sz w:val="20"/>
          <w:szCs w:val="20"/>
          <w:highlight w:val="white"/>
        </w:rPr>
      </w:pPr>
      <w:ins w:id="1480" w:author="Michael Bell" w:date="2013-05-06T18:05:00Z">
        <w:r>
          <w:rPr>
            <w:rFonts w:ascii="Courier New" w:hAnsi="Courier New" w:cs="Courier New"/>
            <w:color w:val="008000"/>
            <w:sz w:val="20"/>
            <w:szCs w:val="20"/>
            <w:highlight w:val="white"/>
          </w:rPr>
          <w:t>/*</w:t>
        </w:r>
      </w:ins>
    </w:p>
    <w:p w14:paraId="49185A29" w14:textId="77777777" w:rsidR="003A2FEE" w:rsidRDefault="003A2FEE" w:rsidP="003A2FEE">
      <w:pPr>
        <w:autoSpaceDE w:val="0"/>
        <w:autoSpaceDN w:val="0"/>
        <w:adjustRightInd w:val="0"/>
        <w:spacing w:after="0" w:line="240" w:lineRule="auto"/>
        <w:rPr>
          <w:ins w:id="1481" w:author="Michael Bell" w:date="2013-05-06T18:05:00Z"/>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ins w:id="1482" w:author="Michael Bell" w:date="2013-05-06T18:05:00Z"/>
          <w:rFonts w:ascii="Courier New" w:hAnsi="Courier New" w:cs="Courier New"/>
          <w:color w:val="008000"/>
          <w:sz w:val="20"/>
          <w:szCs w:val="20"/>
          <w:highlight w:val="white"/>
        </w:rPr>
      </w:pPr>
      <w:ins w:id="1483" w:author="Michael Bell" w:date="2013-05-06T18:05:00Z">
        <w:r>
          <w:rPr>
            <w:rFonts w:ascii="Courier New" w:hAnsi="Courier New" w:cs="Courier New"/>
            <w:color w:val="008000"/>
            <w:sz w:val="20"/>
            <w:szCs w:val="20"/>
            <w:highlight w:val="white"/>
          </w:rPr>
          <w:t xml:space="preserve"> BELTRAK</w:t>
        </w:r>
      </w:ins>
    </w:p>
    <w:p w14:paraId="47344F64" w14:textId="77777777" w:rsidR="003A2FEE" w:rsidRDefault="003A2FEE" w:rsidP="003A2FEE">
      <w:pPr>
        <w:autoSpaceDE w:val="0"/>
        <w:autoSpaceDN w:val="0"/>
        <w:adjustRightInd w:val="0"/>
        <w:spacing w:after="0" w:line="240" w:lineRule="auto"/>
        <w:rPr>
          <w:ins w:id="1484" w:author="Michael Bell" w:date="2013-05-06T18:05:00Z"/>
          <w:rFonts w:ascii="Courier New" w:hAnsi="Courier New" w:cs="Courier New"/>
          <w:color w:val="008000"/>
          <w:sz w:val="20"/>
          <w:szCs w:val="20"/>
          <w:highlight w:val="white"/>
        </w:rPr>
      </w:pPr>
      <w:ins w:id="1485" w:author="Michael Bell" w:date="2013-05-06T18:05:00Z">
        <w:r>
          <w:rPr>
            <w:rFonts w:ascii="Courier New" w:hAnsi="Courier New" w:cs="Courier New"/>
            <w:color w:val="008000"/>
            <w:sz w:val="20"/>
            <w:szCs w:val="20"/>
            <w:highlight w:val="white"/>
          </w:rPr>
          <w:t xml:space="preserve"> </w:t>
        </w:r>
      </w:ins>
    </w:p>
    <w:p w14:paraId="3CD68FB0" w14:textId="77777777" w:rsidR="003A2FEE" w:rsidRDefault="003A2FEE" w:rsidP="003A2FEE">
      <w:pPr>
        <w:autoSpaceDE w:val="0"/>
        <w:autoSpaceDN w:val="0"/>
        <w:adjustRightInd w:val="0"/>
        <w:spacing w:after="0" w:line="240" w:lineRule="auto"/>
        <w:rPr>
          <w:ins w:id="1486" w:author="Michael Bell" w:date="2013-05-06T18:05:00Z"/>
          <w:rFonts w:ascii="Courier New" w:hAnsi="Courier New" w:cs="Courier New"/>
          <w:color w:val="008000"/>
          <w:sz w:val="20"/>
          <w:szCs w:val="20"/>
          <w:highlight w:val="white"/>
        </w:rPr>
      </w:pPr>
      <w:ins w:id="1487" w:author="Michael Bell" w:date="2013-05-06T18:05:00Z">
        <w:r>
          <w:rPr>
            <w:rFonts w:ascii="Courier New" w:hAnsi="Courier New" w:cs="Courier New"/>
            <w:color w:val="008000"/>
            <w:sz w:val="20"/>
            <w:szCs w:val="20"/>
            <w:highlight w:val="white"/>
          </w:rPr>
          <w:t xml:space="preserve"> V1.0</w:t>
        </w:r>
      </w:ins>
    </w:p>
    <w:p w14:paraId="0E531D0C" w14:textId="77777777" w:rsidR="003A2FEE" w:rsidRDefault="003A2FEE" w:rsidP="003A2FEE">
      <w:pPr>
        <w:autoSpaceDE w:val="0"/>
        <w:autoSpaceDN w:val="0"/>
        <w:adjustRightInd w:val="0"/>
        <w:spacing w:after="0" w:line="240" w:lineRule="auto"/>
        <w:rPr>
          <w:ins w:id="1488" w:author="Michael Bell" w:date="2013-05-06T18:05:00Z"/>
          <w:rFonts w:ascii="Courier New" w:hAnsi="Courier New" w:cs="Courier New"/>
          <w:color w:val="008000"/>
          <w:sz w:val="20"/>
          <w:szCs w:val="20"/>
          <w:highlight w:val="white"/>
        </w:rPr>
      </w:pPr>
      <w:ins w:id="1489" w:author="Michael Bell" w:date="2013-05-06T18:05:00Z">
        <w:r>
          <w:rPr>
            <w:rFonts w:ascii="Courier New" w:hAnsi="Courier New" w:cs="Courier New"/>
            <w:color w:val="008000"/>
            <w:sz w:val="20"/>
            <w:szCs w:val="20"/>
            <w:highlight w:val="white"/>
          </w:rPr>
          <w:t xml:space="preserve"> </w:t>
        </w:r>
      </w:ins>
    </w:p>
    <w:p w14:paraId="258DFB20" w14:textId="77777777" w:rsidR="003A2FEE" w:rsidRDefault="003A2FEE" w:rsidP="003A2FEE">
      <w:pPr>
        <w:autoSpaceDE w:val="0"/>
        <w:autoSpaceDN w:val="0"/>
        <w:adjustRightInd w:val="0"/>
        <w:spacing w:after="0" w:line="240" w:lineRule="auto"/>
        <w:rPr>
          <w:ins w:id="1490" w:author="Michael Bell" w:date="2013-05-06T18:05:00Z"/>
          <w:rFonts w:ascii="Courier New" w:hAnsi="Courier New" w:cs="Courier New"/>
          <w:color w:val="008000"/>
          <w:sz w:val="20"/>
          <w:szCs w:val="20"/>
          <w:highlight w:val="white"/>
        </w:rPr>
      </w:pPr>
      <w:ins w:id="1491" w:author="Michael Bell" w:date="2013-05-06T18:05:00Z">
        <w:r>
          <w:rPr>
            <w:rFonts w:ascii="Courier New" w:hAnsi="Courier New" w:cs="Courier New"/>
            <w:color w:val="008000"/>
            <w:sz w:val="20"/>
            <w:szCs w:val="20"/>
            <w:highlight w:val="white"/>
          </w:rPr>
          <w:t xml:space="preserve"> Hornby trainset automation</w:t>
        </w:r>
      </w:ins>
    </w:p>
    <w:p w14:paraId="52E7C314" w14:textId="77777777" w:rsidR="003A2FEE" w:rsidRDefault="003A2FEE" w:rsidP="003A2FEE">
      <w:pPr>
        <w:autoSpaceDE w:val="0"/>
        <w:autoSpaceDN w:val="0"/>
        <w:adjustRightInd w:val="0"/>
        <w:spacing w:after="0" w:line="240" w:lineRule="auto"/>
        <w:rPr>
          <w:ins w:id="1492" w:author="Michael Bell" w:date="2013-05-06T18:05:00Z"/>
          <w:rFonts w:ascii="Courier New" w:hAnsi="Courier New" w:cs="Courier New"/>
          <w:color w:val="008000"/>
          <w:sz w:val="20"/>
          <w:szCs w:val="20"/>
          <w:highlight w:val="white"/>
        </w:rPr>
      </w:pPr>
      <w:ins w:id="1493" w:author="Michael Bell" w:date="2013-05-06T18:05:00Z">
        <w:r>
          <w:rPr>
            <w:rFonts w:ascii="Courier New" w:hAnsi="Courier New" w:cs="Courier New"/>
            <w:color w:val="008000"/>
            <w:sz w:val="20"/>
            <w:szCs w:val="20"/>
            <w:highlight w:val="white"/>
          </w:rPr>
          <w:t xml:space="preserve"> </w:t>
        </w:r>
      </w:ins>
    </w:p>
    <w:p w14:paraId="2033C8E8" w14:textId="77777777" w:rsidR="003A2FEE" w:rsidRDefault="003A2FEE" w:rsidP="003A2FEE">
      <w:pPr>
        <w:autoSpaceDE w:val="0"/>
        <w:autoSpaceDN w:val="0"/>
        <w:adjustRightInd w:val="0"/>
        <w:spacing w:after="0" w:line="240" w:lineRule="auto"/>
        <w:rPr>
          <w:ins w:id="1494" w:author="Michael Bell" w:date="2013-05-06T18:05:00Z"/>
          <w:rFonts w:ascii="Courier New" w:hAnsi="Courier New" w:cs="Courier New"/>
          <w:color w:val="008000"/>
          <w:sz w:val="20"/>
          <w:szCs w:val="20"/>
          <w:highlight w:val="white"/>
        </w:rPr>
      </w:pPr>
      <w:ins w:id="1495" w:author="Michael Bell" w:date="2013-05-06T18:05:00Z">
        <w:r>
          <w:rPr>
            <w:rFonts w:ascii="Courier New" w:hAnsi="Courier New" w:cs="Courier New"/>
            <w:color w:val="008000"/>
            <w:sz w:val="20"/>
            <w:szCs w:val="20"/>
            <w:highlight w:val="white"/>
          </w:rPr>
          <w:t xml:space="preserve"> By Michael Bell</w:t>
        </w:r>
      </w:ins>
    </w:p>
    <w:p w14:paraId="7DAF42AC" w14:textId="77777777" w:rsidR="003A2FEE" w:rsidRDefault="003A2FEE" w:rsidP="003A2FEE">
      <w:pPr>
        <w:autoSpaceDE w:val="0"/>
        <w:autoSpaceDN w:val="0"/>
        <w:adjustRightInd w:val="0"/>
        <w:spacing w:after="0" w:line="240" w:lineRule="auto"/>
        <w:rPr>
          <w:ins w:id="1496" w:author="Michael Bell" w:date="2013-05-06T18:05:00Z"/>
          <w:rFonts w:ascii="Courier New" w:hAnsi="Courier New" w:cs="Courier New"/>
          <w:color w:val="008000"/>
          <w:sz w:val="20"/>
          <w:szCs w:val="20"/>
          <w:highlight w:val="white"/>
        </w:rPr>
      </w:pPr>
      <w:ins w:id="1497" w:author="Michael Bell" w:date="2013-05-06T18:05:00Z">
        <w:r>
          <w:rPr>
            <w:rFonts w:ascii="Courier New" w:hAnsi="Courier New" w:cs="Courier New"/>
            <w:color w:val="008000"/>
            <w:sz w:val="20"/>
            <w:szCs w:val="20"/>
            <w:highlight w:val="white"/>
          </w:rPr>
          <w:t xml:space="preserve"> </w:t>
        </w:r>
      </w:ins>
    </w:p>
    <w:p w14:paraId="479DAAE2" w14:textId="77777777" w:rsidR="003A2FEE" w:rsidRDefault="003A2FEE" w:rsidP="003A2FEE">
      <w:pPr>
        <w:autoSpaceDE w:val="0"/>
        <w:autoSpaceDN w:val="0"/>
        <w:adjustRightInd w:val="0"/>
        <w:spacing w:after="0" w:line="240" w:lineRule="auto"/>
        <w:rPr>
          <w:ins w:id="1498" w:author="Michael Bell" w:date="2013-05-06T18:05:00Z"/>
          <w:rFonts w:ascii="Courier New" w:hAnsi="Courier New" w:cs="Courier New"/>
          <w:color w:val="008000"/>
          <w:sz w:val="20"/>
          <w:szCs w:val="20"/>
          <w:highlight w:val="white"/>
        </w:rPr>
      </w:pPr>
      <w:ins w:id="1499" w:author="Michael Bell" w:date="2013-05-06T18:05:00Z">
        <w:r>
          <w:rPr>
            <w:rFonts w:ascii="Courier New" w:hAnsi="Courier New" w:cs="Courier New"/>
            <w:color w:val="008000"/>
            <w:sz w:val="20"/>
            <w:szCs w:val="20"/>
            <w:highlight w:val="white"/>
          </w:rPr>
          <w:t xml:space="preserve"> Programing started: 02/02/2013 at 14:08</w:t>
        </w:r>
      </w:ins>
    </w:p>
    <w:p w14:paraId="06B1773F" w14:textId="77777777" w:rsidR="003A2FEE" w:rsidRDefault="003A2FEE" w:rsidP="003A2FEE">
      <w:pPr>
        <w:autoSpaceDE w:val="0"/>
        <w:autoSpaceDN w:val="0"/>
        <w:adjustRightInd w:val="0"/>
        <w:spacing w:after="0" w:line="240" w:lineRule="auto"/>
        <w:rPr>
          <w:ins w:id="1500" w:author="Michael Bell" w:date="2013-05-06T18:05:00Z"/>
          <w:rFonts w:ascii="Courier New" w:hAnsi="Courier New" w:cs="Courier New"/>
          <w:color w:val="008000"/>
          <w:sz w:val="20"/>
          <w:szCs w:val="20"/>
          <w:highlight w:val="white"/>
        </w:rPr>
      </w:pPr>
      <w:ins w:id="1501" w:author="Michael Bell" w:date="2013-05-06T18:05:00Z">
        <w:r>
          <w:rPr>
            <w:rFonts w:ascii="Courier New" w:hAnsi="Courier New" w:cs="Courier New"/>
            <w:color w:val="008000"/>
            <w:sz w:val="20"/>
            <w:szCs w:val="20"/>
            <w:highlight w:val="white"/>
          </w:rPr>
          <w:t xml:space="preserve"> </w:t>
        </w:r>
      </w:ins>
    </w:p>
    <w:p w14:paraId="613868E0" w14:textId="77777777" w:rsidR="003A2FEE" w:rsidRDefault="003A2FEE" w:rsidP="003A2FEE">
      <w:pPr>
        <w:autoSpaceDE w:val="0"/>
        <w:autoSpaceDN w:val="0"/>
        <w:adjustRightInd w:val="0"/>
        <w:spacing w:after="0" w:line="240" w:lineRule="auto"/>
        <w:rPr>
          <w:ins w:id="1502" w:author="Michael Bell" w:date="2013-05-06T18:05:00Z"/>
          <w:rFonts w:ascii="Courier New" w:hAnsi="Courier New" w:cs="Courier New"/>
          <w:color w:val="008000"/>
          <w:sz w:val="20"/>
          <w:szCs w:val="20"/>
          <w:highlight w:val="white"/>
        </w:rPr>
      </w:pPr>
      <w:ins w:id="1503" w:author="Michael Bell" w:date="2013-05-06T18:05:00Z">
        <w:r>
          <w:rPr>
            <w:rFonts w:ascii="Courier New" w:hAnsi="Courier New" w:cs="Courier New"/>
            <w:color w:val="008000"/>
            <w:sz w:val="20"/>
            <w:szCs w:val="20"/>
            <w:highlight w:val="white"/>
          </w:rPr>
          <w:t xml:space="preserve"> Programing completed: 06/05/2013 at 17:45</w:t>
        </w:r>
      </w:ins>
    </w:p>
    <w:p w14:paraId="4C1C5408" w14:textId="77777777" w:rsidR="003A2FEE" w:rsidRDefault="003A2FEE" w:rsidP="003A2FEE">
      <w:pPr>
        <w:autoSpaceDE w:val="0"/>
        <w:autoSpaceDN w:val="0"/>
        <w:adjustRightInd w:val="0"/>
        <w:spacing w:after="0" w:line="240" w:lineRule="auto"/>
        <w:rPr>
          <w:ins w:id="1504" w:author="Michael Bell" w:date="2013-05-06T18:05:00Z"/>
          <w:rFonts w:ascii="Courier New" w:hAnsi="Courier New" w:cs="Courier New"/>
          <w:color w:val="008000"/>
          <w:sz w:val="20"/>
          <w:szCs w:val="20"/>
          <w:highlight w:val="white"/>
        </w:rPr>
      </w:pPr>
      <w:ins w:id="1505" w:author="Michael Bell" w:date="2013-05-06T18:05:00Z">
        <w:r>
          <w:rPr>
            <w:rFonts w:ascii="Courier New" w:hAnsi="Courier New" w:cs="Courier New"/>
            <w:color w:val="008000"/>
            <w:sz w:val="20"/>
            <w:szCs w:val="20"/>
            <w:highlight w:val="white"/>
          </w:rPr>
          <w:t xml:space="preserve"> </w:t>
        </w:r>
      </w:ins>
    </w:p>
    <w:p w14:paraId="75D09E01" w14:textId="77777777" w:rsidR="003A2FEE" w:rsidRDefault="003A2FEE" w:rsidP="003A2FEE">
      <w:pPr>
        <w:autoSpaceDE w:val="0"/>
        <w:autoSpaceDN w:val="0"/>
        <w:adjustRightInd w:val="0"/>
        <w:spacing w:after="0" w:line="240" w:lineRule="auto"/>
        <w:rPr>
          <w:ins w:id="1506" w:author="Michael Bell" w:date="2013-05-06T18:05:00Z"/>
          <w:rFonts w:ascii="Courier New" w:hAnsi="Courier New" w:cs="Courier New"/>
          <w:color w:val="000000"/>
          <w:sz w:val="20"/>
          <w:szCs w:val="20"/>
          <w:highlight w:val="white"/>
        </w:rPr>
      </w:pPr>
      <w:ins w:id="1507" w:author="Michael Bell" w:date="2013-05-06T18:05:00Z">
        <w:r>
          <w:rPr>
            <w:rFonts w:ascii="Courier New" w:hAnsi="Courier New" w:cs="Courier New"/>
            <w:color w:val="008000"/>
            <w:sz w:val="20"/>
            <w:szCs w:val="20"/>
            <w:highlight w:val="white"/>
          </w:rPr>
          <w:t xml:space="preserve"> */</w:t>
        </w:r>
      </w:ins>
    </w:p>
    <w:p w14:paraId="5F4A8A2B" w14:textId="77777777" w:rsidR="003A2FEE" w:rsidRDefault="003A2FEE" w:rsidP="003A2FEE">
      <w:pPr>
        <w:autoSpaceDE w:val="0"/>
        <w:autoSpaceDN w:val="0"/>
        <w:adjustRightInd w:val="0"/>
        <w:spacing w:after="0" w:line="240" w:lineRule="auto"/>
        <w:rPr>
          <w:ins w:id="1508" w:author="Michael Bell" w:date="2013-05-06T18:05:00Z"/>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ins w:id="1509" w:author="Michael Bell" w:date="2013-05-06T18:05:00Z"/>
          <w:rFonts w:ascii="Courier New" w:hAnsi="Courier New" w:cs="Courier New"/>
          <w:color w:val="000000"/>
          <w:sz w:val="20"/>
          <w:szCs w:val="20"/>
          <w:highlight w:val="white"/>
        </w:rPr>
      </w:pPr>
      <w:ins w:id="1510" w:author="Michael Bell" w:date="2013-05-06T18:05: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1D889B18" w14:textId="77777777" w:rsidR="003A2FEE" w:rsidRDefault="003A2FEE" w:rsidP="003A2FEE">
      <w:pPr>
        <w:autoSpaceDE w:val="0"/>
        <w:autoSpaceDN w:val="0"/>
        <w:adjustRightInd w:val="0"/>
        <w:spacing w:after="0" w:line="240" w:lineRule="auto"/>
        <w:rPr>
          <w:ins w:id="1511" w:author="Michael Bell" w:date="2013-05-06T18:05:00Z"/>
          <w:rFonts w:ascii="Courier New" w:hAnsi="Courier New" w:cs="Courier New"/>
          <w:color w:val="000000"/>
          <w:sz w:val="20"/>
          <w:szCs w:val="20"/>
          <w:highlight w:val="white"/>
        </w:rPr>
      </w:pPr>
      <w:ins w:id="1512" w:author="Michael Bell" w:date="2013-05-06T18:05:00Z">
        <w:r>
          <w:rPr>
            <w:rFonts w:ascii="Courier New" w:hAnsi="Courier New" w:cs="Courier New"/>
            <w:b/>
            <w:bCs/>
            <w:color w:val="000080"/>
            <w:sz w:val="20"/>
            <w:szCs w:val="20"/>
            <w:highlight w:val="white"/>
          </w:rPr>
          <w:t>{</w:t>
        </w:r>
      </w:ins>
    </w:p>
    <w:p w14:paraId="1CB2A5D6" w14:textId="77777777" w:rsidR="003A2FEE" w:rsidRDefault="003A2FEE" w:rsidP="003A2FEE">
      <w:pPr>
        <w:autoSpaceDE w:val="0"/>
        <w:autoSpaceDN w:val="0"/>
        <w:adjustRightInd w:val="0"/>
        <w:spacing w:after="0" w:line="240" w:lineRule="auto"/>
        <w:rPr>
          <w:ins w:id="1513" w:author="Michael Bell" w:date="2013-05-06T18:05:00Z"/>
          <w:rFonts w:ascii="Courier New" w:hAnsi="Courier New" w:cs="Courier New"/>
          <w:color w:val="008000"/>
          <w:sz w:val="20"/>
          <w:szCs w:val="20"/>
          <w:highlight w:val="white"/>
        </w:rPr>
      </w:pPr>
      <w:ins w:id="1514"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ins>
    </w:p>
    <w:p w14:paraId="0C90CC7A" w14:textId="77777777" w:rsidR="003A2FEE" w:rsidRDefault="003A2FEE" w:rsidP="003A2FEE">
      <w:pPr>
        <w:autoSpaceDE w:val="0"/>
        <w:autoSpaceDN w:val="0"/>
        <w:adjustRightInd w:val="0"/>
        <w:spacing w:after="0" w:line="240" w:lineRule="auto"/>
        <w:rPr>
          <w:ins w:id="1515" w:author="Michael Bell" w:date="2013-05-06T18:05:00Z"/>
          <w:rFonts w:ascii="Courier New" w:hAnsi="Courier New" w:cs="Courier New"/>
          <w:color w:val="008000"/>
          <w:sz w:val="20"/>
          <w:szCs w:val="20"/>
          <w:highlight w:val="white"/>
        </w:rPr>
      </w:pPr>
      <w:ins w:id="1516" w:author="Michael Bell" w:date="2013-05-06T18:05:00Z">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ins>
    </w:p>
    <w:p w14:paraId="2A010D9C" w14:textId="77777777" w:rsidR="003A2FEE" w:rsidRDefault="003A2FEE" w:rsidP="003A2FEE">
      <w:pPr>
        <w:autoSpaceDE w:val="0"/>
        <w:autoSpaceDN w:val="0"/>
        <w:adjustRightInd w:val="0"/>
        <w:spacing w:after="0" w:line="240" w:lineRule="auto"/>
        <w:rPr>
          <w:ins w:id="1517" w:author="Michael Bell" w:date="2013-05-06T18:05:00Z"/>
          <w:rFonts w:ascii="Courier New" w:hAnsi="Courier New" w:cs="Courier New"/>
          <w:color w:val="008000"/>
          <w:sz w:val="20"/>
          <w:szCs w:val="20"/>
          <w:highlight w:val="white"/>
        </w:rPr>
      </w:pPr>
      <w:ins w:id="1518" w:author="Michael Bell" w:date="2013-05-06T18:05:00Z">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ins>
    </w:p>
    <w:p w14:paraId="0573D060" w14:textId="77777777" w:rsidR="003A2FEE" w:rsidRDefault="003A2FEE" w:rsidP="003A2FEE">
      <w:pPr>
        <w:autoSpaceDE w:val="0"/>
        <w:autoSpaceDN w:val="0"/>
        <w:adjustRightInd w:val="0"/>
        <w:spacing w:after="0" w:line="240" w:lineRule="auto"/>
        <w:rPr>
          <w:ins w:id="1519" w:author="Michael Bell" w:date="2013-05-06T18:05:00Z"/>
          <w:rFonts w:ascii="Courier New" w:hAnsi="Courier New" w:cs="Courier New"/>
          <w:color w:val="008000"/>
          <w:sz w:val="20"/>
          <w:szCs w:val="20"/>
          <w:highlight w:val="white"/>
        </w:rPr>
      </w:pPr>
      <w:ins w:id="1520" w:author="Michael Bell" w:date="2013-05-06T18:05:00Z">
        <w:r>
          <w:rPr>
            <w:rFonts w:ascii="Courier New" w:hAnsi="Courier New" w:cs="Courier New"/>
            <w:color w:val="008000"/>
            <w:sz w:val="20"/>
            <w:szCs w:val="20"/>
            <w:highlight w:val="white"/>
          </w:rPr>
          <w:t xml:space="preserve"> to a press if button captured is false which means that holding down a button does not register multiple presses,</w:t>
        </w:r>
      </w:ins>
    </w:p>
    <w:p w14:paraId="470D96EA" w14:textId="77777777" w:rsidR="003A2FEE" w:rsidRDefault="003A2FEE" w:rsidP="003A2FEE">
      <w:pPr>
        <w:autoSpaceDE w:val="0"/>
        <w:autoSpaceDN w:val="0"/>
        <w:adjustRightInd w:val="0"/>
        <w:spacing w:after="0" w:line="240" w:lineRule="auto"/>
        <w:rPr>
          <w:ins w:id="1521" w:author="Michael Bell" w:date="2013-05-06T18:05:00Z"/>
          <w:rFonts w:ascii="Courier New" w:hAnsi="Courier New" w:cs="Courier New"/>
          <w:color w:val="008000"/>
          <w:sz w:val="20"/>
          <w:szCs w:val="20"/>
          <w:highlight w:val="white"/>
        </w:rPr>
      </w:pPr>
      <w:ins w:id="1522" w:author="Michael Bell" w:date="2013-05-06T18:05:00Z">
        <w:r>
          <w:rPr>
            <w:rFonts w:ascii="Courier New" w:hAnsi="Courier New" w:cs="Courier New"/>
            <w:color w:val="008000"/>
            <w:sz w:val="20"/>
            <w:szCs w:val="20"/>
            <w:highlight w:val="white"/>
          </w:rPr>
          <w:t xml:space="preserve"> </w:t>
        </w:r>
      </w:ins>
    </w:p>
    <w:p w14:paraId="6F637701" w14:textId="77777777" w:rsidR="003A2FEE" w:rsidRDefault="003A2FEE" w:rsidP="003A2FEE">
      <w:pPr>
        <w:autoSpaceDE w:val="0"/>
        <w:autoSpaceDN w:val="0"/>
        <w:adjustRightInd w:val="0"/>
        <w:spacing w:after="0" w:line="240" w:lineRule="auto"/>
        <w:rPr>
          <w:ins w:id="1523" w:author="Michael Bell" w:date="2013-05-06T18:05:00Z"/>
          <w:rFonts w:ascii="Courier New" w:hAnsi="Courier New" w:cs="Courier New"/>
          <w:color w:val="008000"/>
          <w:sz w:val="20"/>
          <w:szCs w:val="20"/>
          <w:highlight w:val="white"/>
        </w:rPr>
      </w:pPr>
      <w:ins w:id="1524" w:author="Michael Bell" w:date="2013-05-06T18:05:00Z">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ins>
    </w:p>
    <w:p w14:paraId="55D9660F" w14:textId="77777777" w:rsidR="003A2FEE" w:rsidRDefault="003A2FEE" w:rsidP="003A2FEE">
      <w:pPr>
        <w:autoSpaceDE w:val="0"/>
        <w:autoSpaceDN w:val="0"/>
        <w:adjustRightInd w:val="0"/>
        <w:spacing w:after="0" w:line="240" w:lineRule="auto"/>
        <w:rPr>
          <w:ins w:id="1525" w:author="Michael Bell" w:date="2013-05-06T18:05:00Z"/>
          <w:rFonts w:ascii="Courier New" w:hAnsi="Courier New" w:cs="Courier New"/>
          <w:color w:val="000000"/>
          <w:sz w:val="20"/>
          <w:szCs w:val="20"/>
          <w:highlight w:val="white"/>
        </w:rPr>
      </w:pPr>
      <w:ins w:id="1526" w:author="Michael Bell" w:date="2013-05-06T18:05:00Z">
        <w:r>
          <w:rPr>
            <w:rFonts w:ascii="Courier New" w:hAnsi="Courier New" w:cs="Courier New"/>
            <w:color w:val="008000"/>
            <w:sz w:val="20"/>
            <w:szCs w:val="20"/>
            <w:highlight w:val="white"/>
          </w:rPr>
          <w:t xml:space="preserve"> hashRespond() function later in the program*/</w:t>
        </w:r>
      </w:ins>
    </w:p>
    <w:p w14:paraId="102D41AB" w14:textId="77777777" w:rsidR="003A2FEE" w:rsidRDefault="003A2FEE" w:rsidP="003A2FEE">
      <w:pPr>
        <w:autoSpaceDE w:val="0"/>
        <w:autoSpaceDN w:val="0"/>
        <w:adjustRightInd w:val="0"/>
        <w:spacing w:after="0" w:line="240" w:lineRule="auto"/>
        <w:rPr>
          <w:ins w:id="1527" w:author="Michael Bell" w:date="2013-05-06T18:05:00Z"/>
          <w:rFonts w:ascii="Courier New" w:hAnsi="Courier New" w:cs="Courier New"/>
          <w:color w:val="000000"/>
          <w:sz w:val="20"/>
          <w:szCs w:val="20"/>
          <w:highlight w:val="white"/>
        </w:rPr>
      </w:pPr>
      <w:ins w:id="152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ins>
    </w:p>
    <w:p w14:paraId="333CE608" w14:textId="77777777" w:rsidR="003A2FEE" w:rsidRDefault="003A2FEE" w:rsidP="003A2FEE">
      <w:pPr>
        <w:autoSpaceDE w:val="0"/>
        <w:autoSpaceDN w:val="0"/>
        <w:adjustRightInd w:val="0"/>
        <w:spacing w:after="0" w:line="240" w:lineRule="auto"/>
        <w:rPr>
          <w:ins w:id="1529" w:author="Michael Bell" w:date="2013-05-06T18:05:00Z"/>
          <w:rFonts w:ascii="Courier New" w:hAnsi="Courier New" w:cs="Courier New"/>
          <w:color w:val="000000"/>
          <w:sz w:val="20"/>
          <w:szCs w:val="20"/>
          <w:highlight w:val="white"/>
        </w:rPr>
      </w:pPr>
      <w:ins w:id="153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51A17D" w14:textId="77777777" w:rsidR="003A2FEE" w:rsidRDefault="003A2FEE" w:rsidP="003A2FEE">
      <w:pPr>
        <w:autoSpaceDE w:val="0"/>
        <w:autoSpaceDN w:val="0"/>
        <w:adjustRightInd w:val="0"/>
        <w:spacing w:after="0" w:line="240" w:lineRule="auto"/>
        <w:rPr>
          <w:ins w:id="1531" w:author="Michael Bell" w:date="2013-05-06T18:05:00Z"/>
          <w:rFonts w:ascii="Courier New" w:hAnsi="Courier New" w:cs="Courier New"/>
          <w:color w:val="000000"/>
          <w:sz w:val="20"/>
          <w:szCs w:val="20"/>
          <w:highlight w:val="white"/>
        </w:rPr>
      </w:pPr>
      <w:ins w:id="153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50AD176B" w14:textId="77777777" w:rsidR="003A2FEE" w:rsidRDefault="003A2FEE" w:rsidP="003A2FEE">
      <w:pPr>
        <w:autoSpaceDE w:val="0"/>
        <w:autoSpaceDN w:val="0"/>
        <w:adjustRightInd w:val="0"/>
        <w:spacing w:after="0" w:line="240" w:lineRule="auto"/>
        <w:rPr>
          <w:ins w:id="1533" w:author="Michael Bell" w:date="2013-05-06T18:05:00Z"/>
          <w:rFonts w:ascii="Courier New" w:hAnsi="Courier New" w:cs="Courier New"/>
          <w:color w:val="000000"/>
          <w:sz w:val="20"/>
          <w:szCs w:val="20"/>
          <w:highlight w:val="white"/>
        </w:rPr>
      </w:pPr>
      <w:ins w:id="153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B684A00" w14:textId="77777777" w:rsidR="003A2FEE" w:rsidRDefault="003A2FEE" w:rsidP="003A2FEE">
      <w:pPr>
        <w:autoSpaceDE w:val="0"/>
        <w:autoSpaceDN w:val="0"/>
        <w:adjustRightInd w:val="0"/>
        <w:spacing w:after="0" w:line="240" w:lineRule="auto"/>
        <w:rPr>
          <w:ins w:id="1535" w:author="Michael Bell" w:date="2013-05-06T18:05:00Z"/>
          <w:rFonts w:ascii="Courier New" w:hAnsi="Courier New" w:cs="Courier New"/>
          <w:color w:val="008000"/>
          <w:sz w:val="20"/>
          <w:szCs w:val="20"/>
          <w:highlight w:val="white"/>
        </w:rPr>
      </w:pPr>
      <w:ins w:id="153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0AEBAB95" w14:textId="77777777" w:rsidR="003A2FEE" w:rsidRDefault="003A2FEE" w:rsidP="003A2FEE">
      <w:pPr>
        <w:autoSpaceDE w:val="0"/>
        <w:autoSpaceDN w:val="0"/>
        <w:adjustRightInd w:val="0"/>
        <w:spacing w:after="0" w:line="240" w:lineRule="auto"/>
        <w:rPr>
          <w:ins w:id="1537" w:author="Michael Bell" w:date="2013-05-06T18:05:00Z"/>
          <w:rFonts w:ascii="Courier New" w:hAnsi="Courier New" w:cs="Courier New"/>
          <w:color w:val="000000"/>
          <w:sz w:val="20"/>
          <w:szCs w:val="20"/>
          <w:highlight w:val="white"/>
        </w:rPr>
      </w:pPr>
      <w:ins w:id="153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234D8" w14:textId="77777777" w:rsidR="003A2FEE" w:rsidRDefault="003A2FEE" w:rsidP="003A2FEE">
      <w:pPr>
        <w:autoSpaceDE w:val="0"/>
        <w:autoSpaceDN w:val="0"/>
        <w:adjustRightInd w:val="0"/>
        <w:spacing w:after="0" w:line="240" w:lineRule="auto"/>
        <w:rPr>
          <w:ins w:id="1539" w:author="Michael Bell" w:date="2013-05-06T18:05:00Z"/>
          <w:rFonts w:ascii="Courier New" w:hAnsi="Courier New" w:cs="Courier New"/>
          <w:color w:val="008000"/>
          <w:sz w:val="20"/>
          <w:szCs w:val="20"/>
          <w:highlight w:val="white"/>
        </w:rPr>
      </w:pPr>
      <w:ins w:id="1540"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51520168" w14:textId="77777777" w:rsidR="003A2FEE" w:rsidRDefault="003A2FEE" w:rsidP="003A2FEE">
      <w:pPr>
        <w:autoSpaceDE w:val="0"/>
        <w:autoSpaceDN w:val="0"/>
        <w:adjustRightInd w:val="0"/>
        <w:spacing w:after="0" w:line="240" w:lineRule="auto"/>
        <w:rPr>
          <w:ins w:id="1541" w:author="Michael Bell" w:date="2013-05-06T18:05:00Z"/>
          <w:rFonts w:ascii="Courier New" w:hAnsi="Courier New" w:cs="Courier New"/>
          <w:color w:val="008000"/>
          <w:sz w:val="20"/>
          <w:szCs w:val="20"/>
          <w:highlight w:val="white"/>
        </w:rPr>
      </w:pPr>
      <w:ins w:id="1542"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520CE2CC" w14:textId="77777777" w:rsidR="003A2FEE" w:rsidRDefault="003A2FEE" w:rsidP="003A2FEE">
      <w:pPr>
        <w:autoSpaceDE w:val="0"/>
        <w:autoSpaceDN w:val="0"/>
        <w:adjustRightInd w:val="0"/>
        <w:spacing w:after="0" w:line="240" w:lineRule="auto"/>
        <w:rPr>
          <w:ins w:id="1543" w:author="Michael Bell" w:date="2013-05-06T18:05:00Z"/>
          <w:rFonts w:ascii="Courier New" w:hAnsi="Courier New" w:cs="Courier New"/>
          <w:color w:val="008000"/>
          <w:sz w:val="20"/>
          <w:szCs w:val="20"/>
          <w:highlight w:val="white"/>
        </w:rPr>
      </w:pPr>
      <w:ins w:id="1544"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53659B27" w14:textId="77777777" w:rsidR="003A2FEE" w:rsidRDefault="003A2FEE" w:rsidP="003A2FEE">
      <w:pPr>
        <w:autoSpaceDE w:val="0"/>
        <w:autoSpaceDN w:val="0"/>
        <w:adjustRightInd w:val="0"/>
        <w:spacing w:after="0" w:line="240" w:lineRule="auto"/>
        <w:rPr>
          <w:ins w:id="1545" w:author="Michael Bell" w:date="2013-05-06T18:05:00Z"/>
          <w:rFonts w:ascii="Courier New" w:hAnsi="Courier New" w:cs="Courier New"/>
          <w:color w:val="000000"/>
          <w:sz w:val="20"/>
          <w:szCs w:val="20"/>
          <w:highlight w:val="white"/>
        </w:rPr>
      </w:pPr>
      <w:ins w:id="154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BFE0859" w14:textId="77777777" w:rsidR="003A2FEE" w:rsidRDefault="003A2FEE" w:rsidP="003A2FEE">
      <w:pPr>
        <w:autoSpaceDE w:val="0"/>
        <w:autoSpaceDN w:val="0"/>
        <w:adjustRightInd w:val="0"/>
        <w:spacing w:after="0" w:line="240" w:lineRule="auto"/>
        <w:rPr>
          <w:ins w:id="1547" w:author="Michael Bell" w:date="2013-05-06T18:05:00Z"/>
          <w:rFonts w:ascii="Courier New" w:hAnsi="Courier New" w:cs="Courier New"/>
          <w:color w:val="000000"/>
          <w:sz w:val="20"/>
          <w:szCs w:val="20"/>
          <w:highlight w:val="white"/>
        </w:rPr>
      </w:pPr>
      <w:ins w:id="154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932EB9" w14:textId="77777777" w:rsidR="003A2FEE" w:rsidRDefault="003A2FEE" w:rsidP="003A2FEE">
      <w:pPr>
        <w:autoSpaceDE w:val="0"/>
        <w:autoSpaceDN w:val="0"/>
        <w:adjustRightInd w:val="0"/>
        <w:spacing w:after="0" w:line="240" w:lineRule="auto"/>
        <w:rPr>
          <w:ins w:id="1549" w:author="Michael Bell" w:date="2013-05-06T18:05:00Z"/>
          <w:rFonts w:ascii="Courier New" w:hAnsi="Courier New" w:cs="Courier New"/>
          <w:color w:val="000000"/>
          <w:sz w:val="20"/>
          <w:szCs w:val="20"/>
          <w:highlight w:val="white"/>
        </w:rPr>
      </w:pPr>
      <w:ins w:id="155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745ABB" w14:textId="77777777" w:rsidR="003A2FEE" w:rsidRDefault="003A2FEE" w:rsidP="003A2FEE">
      <w:pPr>
        <w:autoSpaceDE w:val="0"/>
        <w:autoSpaceDN w:val="0"/>
        <w:adjustRightInd w:val="0"/>
        <w:spacing w:after="0" w:line="240" w:lineRule="auto"/>
        <w:rPr>
          <w:ins w:id="1551" w:author="Michael Bell" w:date="2013-05-06T18:05:00Z"/>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ins w:id="1552" w:author="Michael Bell" w:date="2013-05-06T18:05:00Z"/>
          <w:rFonts w:ascii="Courier New" w:hAnsi="Courier New" w:cs="Courier New"/>
          <w:color w:val="000000"/>
          <w:sz w:val="20"/>
          <w:szCs w:val="20"/>
          <w:highlight w:val="white"/>
        </w:rPr>
      </w:pPr>
      <w:ins w:id="155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7ED617D" w14:textId="77777777" w:rsidR="003A2FEE" w:rsidRDefault="003A2FEE" w:rsidP="003A2FEE">
      <w:pPr>
        <w:autoSpaceDE w:val="0"/>
        <w:autoSpaceDN w:val="0"/>
        <w:adjustRightInd w:val="0"/>
        <w:spacing w:after="0" w:line="240" w:lineRule="auto"/>
        <w:rPr>
          <w:ins w:id="1554" w:author="Michael Bell" w:date="2013-05-06T18:05:00Z"/>
          <w:rFonts w:ascii="Courier New" w:hAnsi="Courier New" w:cs="Courier New"/>
          <w:color w:val="000000"/>
          <w:sz w:val="20"/>
          <w:szCs w:val="20"/>
          <w:highlight w:val="white"/>
        </w:rPr>
      </w:pPr>
      <w:ins w:id="155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C1F8B1" w14:textId="77777777" w:rsidR="003A2FEE" w:rsidRDefault="003A2FEE" w:rsidP="003A2FEE">
      <w:pPr>
        <w:autoSpaceDE w:val="0"/>
        <w:autoSpaceDN w:val="0"/>
        <w:adjustRightInd w:val="0"/>
        <w:spacing w:after="0" w:line="240" w:lineRule="auto"/>
        <w:rPr>
          <w:ins w:id="1556" w:author="Michael Bell" w:date="2013-05-06T18:05:00Z"/>
          <w:rFonts w:ascii="Courier New" w:hAnsi="Courier New" w:cs="Courier New"/>
          <w:color w:val="000000"/>
          <w:sz w:val="20"/>
          <w:szCs w:val="20"/>
          <w:highlight w:val="white"/>
        </w:rPr>
      </w:pPr>
      <w:ins w:id="155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46E5093" w14:textId="77777777" w:rsidR="003A2FEE" w:rsidRDefault="003A2FEE" w:rsidP="003A2FEE">
      <w:pPr>
        <w:autoSpaceDE w:val="0"/>
        <w:autoSpaceDN w:val="0"/>
        <w:adjustRightInd w:val="0"/>
        <w:spacing w:after="0" w:line="240" w:lineRule="auto"/>
        <w:rPr>
          <w:ins w:id="1558" w:author="Michael Bell" w:date="2013-05-06T18:05:00Z"/>
          <w:rFonts w:ascii="Courier New" w:hAnsi="Courier New" w:cs="Courier New"/>
          <w:color w:val="000000"/>
          <w:sz w:val="20"/>
          <w:szCs w:val="20"/>
          <w:highlight w:val="white"/>
        </w:rPr>
      </w:pPr>
      <w:ins w:id="155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7161308" w14:textId="77777777" w:rsidR="003A2FEE" w:rsidRDefault="003A2FEE" w:rsidP="003A2FEE">
      <w:pPr>
        <w:autoSpaceDE w:val="0"/>
        <w:autoSpaceDN w:val="0"/>
        <w:adjustRightInd w:val="0"/>
        <w:spacing w:after="0" w:line="240" w:lineRule="auto"/>
        <w:rPr>
          <w:ins w:id="1560" w:author="Michael Bell" w:date="2013-05-06T18:05:00Z"/>
          <w:rFonts w:ascii="Courier New" w:hAnsi="Courier New" w:cs="Courier New"/>
          <w:color w:val="000000"/>
          <w:sz w:val="20"/>
          <w:szCs w:val="20"/>
          <w:highlight w:val="white"/>
        </w:rPr>
      </w:pPr>
      <w:ins w:id="1561"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4E50EDF" w14:textId="77777777" w:rsidR="003A2FEE" w:rsidRDefault="003A2FEE" w:rsidP="003A2FEE">
      <w:pPr>
        <w:autoSpaceDE w:val="0"/>
        <w:autoSpaceDN w:val="0"/>
        <w:adjustRightInd w:val="0"/>
        <w:spacing w:after="0" w:line="240" w:lineRule="auto"/>
        <w:rPr>
          <w:ins w:id="1562" w:author="Michael Bell" w:date="2013-05-06T18:05:00Z"/>
          <w:rFonts w:ascii="Courier New" w:hAnsi="Courier New" w:cs="Courier New"/>
          <w:color w:val="000000"/>
          <w:sz w:val="20"/>
          <w:szCs w:val="20"/>
          <w:highlight w:val="white"/>
        </w:rPr>
      </w:pPr>
      <w:ins w:id="1563"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02784952" w14:textId="77777777" w:rsidR="003A2FEE" w:rsidRDefault="003A2FEE" w:rsidP="003A2FEE">
      <w:pPr>
        <w:autoSpaceDE w:val="0"/>
        <w:autoSpaceDN w:val="0"/>
        <w:adjustRightInd w:val="0"/>
        <w:spacing w:after="0" w:line="240" w:lineRule="auto"/>
        <w:rPr>
          <w:ins w:id="1564" w:author="Michael Bell" w:date="2013-05-06T18:05:00Z"/>
          <w:rFonts w:ascii="Courier New" w:hAnsi="Courier New" w:cs="Courier New"/>
          <w:color w:val="000000"/>
          <w:sz w:val="20"/>
          <w:szCs w:val="20"/>
          <w:highlight w:val="white"/>
        </w:rPr>
      </w:pPr>
      <w:ins w:id="1565"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5BA18D21" w14:textId="77777777" w:rsidR="003A2FEE" w:rsidRDefault="003A2FEE" w:rsidP="003A2FEE">
      <w:pPr>
        <w:autoSpaceDE w:val="0"/>
        <w:autoSpaceDN w:val="0"/>
        <w:adjustRightInd w:val="0"/>
        <w:spacing w:after="0" w:line="240" w:lineRule="auto"/>
        <w:rPr>
          <w:ins w:id="1566" w:author="Michael Bell" w:date="2013-05-06T18:05:00Z"/>
          <w:rFonts w:ascii="Courier New" w:hAnsi="Courier New" w:cs="Courier New"/>
          <w:color w:val="000000"/>
          <w:sz w:val="20"/>
          <w:szCs w:val="20"/>
          <w:highlight w:val="white"/>
        </w:rPr>
      </w:pPr>
      <w:ins w:id="156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B009A0" w14:textId="77777777" w:rsidR="003A2FEE" w:rsidRDefault="003A2FEE" w:rsidP="003A2FEE">
      <w:pPr>
        <w:autoSpaceDE w:val="0"/>
        <w:autoSpaceDN w:val="0"/>
        <w:adjustRightInd w:val="0"/>
        <w:spacing w:after="0" w:line="240" w:lineRule="auto"/>
        <w:rPr>
          <w:ins w:id="1568" w:author="Michael Bell" w:date="2013-05-06T18:05:00Z"/>
          <w:rFonts w:ascii="Courier New" w:hAnsi="Courier New" w:cs="Courier New"/>
          <w:color w:val="000000"/>
          <w:sz w:val="20"/>
          <w:szCs w:val="20"/>
          <w:highlight w:val="white"/>
        </w:rPr>
      </w:pPr>
      <w:ins w:id="156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F6E1969" w14:textId="77777777" w:rsidR="003A2FEE" w:rsidRDefault="003A2FEE" w:rsidP="003A2FEE">
      <w:pPr>
        <w:autoSpaceDE w:val="0"/>
        <w:autoSpaceDN w:val="0"/>
        <w:adjustRightInd w:val="0"/>
        <w:spacing w:after="0" w:line="240" w:lineRule="auto"/>
        <w:rPr>
          <w:ins w:id="1570" w:author="Michael Bell" w:date="2013-05-06T18:05:00Z"/>
          <w:rFonts w:ascii="Courier New" w:hAnsi="Courier New" w:cs="Courier New"/>
          <w:color w:val="000000"/>
          <w:sz w:val="20"/>
          <w:szCs w:val="20"/>
          <w:highlight w:val="white"/>
        </w:rPr>
      </w:pPr>
      <w:ins w:id="157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DD1CCA0" w14:textId="77777777" w:rsidR="003A2FEE" w:rsidRDefault="003A2FEE" w:rsidP="003A2FEE">
      <w:pPr>
        <w:autoSpaceDE w:val="0"/>
        <w:autoSpaceDN w:val="0"/>
        <w:adjustRightInd w:val="0"/>
        <w:spacing w:after="0" w:line="240" w:lineRule="auto"/>
        <w:rPr>
          <w:ins w:id="1572" w:author="Michael Bell" w:date="2013-05-06T18:05:00Z"/>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ins w:id="1573" w:author="Michael Bell" w:date="2013-05-06T18:05:00Z"/>
          <w:rFonts w:ascii="Courier New" w:hAnsi="Courier New" w:cs="Courier New"/>
          <w:color w:val="000000"/>
          <w:sz w:val="20"/>
          <w:szCs w:val="20"/>
          <w:highlight w:val="white"/>
        </w:rPr>
      </w:pPr>
      <w:ins w:id="157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123391A5" w14:textId="77777777" w:rsidR="003A2FEE" w:rsidRDefault="003A2FEE" w:rsidP="003A2FEE">
      <w:pPr>
        <w:autoSpaceDE w:val="0"/>
        <w:autoSpaceDN w:val="0"/>
        <w:adjustRightInd w:val="0"/>
        <w:spacing w:after="0" w:line="240" w:lineRule="auto"/>
        <w:rPr>
          <w:ins w:id="1575" w:author="Michael Bell" w:date="2013-05-06T18:05:00Z"/>
          <w:rFonts w:ascii="Courier New" w:hAnsi="Courier New" w:cs="Courier New"/>
          <w:color w:val="000000"/>
          <w:sz w:val="20"/>
          <w:szCs w:val="20"/>
          <w:highlight w:val="white"/>
        </w:rPr>
      </w:pPr>
      <w:ins w:id="157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671D90" w14:textId="77777777" w:rsidR="003A2FEE" w:rsidRDefault="003A2FEE" w:rsidP="003A2FEE">
      <w:pPr>
        <w:autoSpaceDE w:val="0"/>
        <w:autoSpaceDN w:val="0"/>
        <w:adjustRightInd w:val="0"/>
        <w:spacing w:after="0" w:line="240" w:lineRule="auto"/>
        <w:rPr>
          <w:ins w:id="1577" w:author="Michael Bell" w:date="2013-05-06T18:05:00Z"/>
          <w:rFonts w:ascii="Courier New" w:hAnsi="Courier New" w:cs="Courier New"/>
          <w:color w:val="000000"/>
          <w:sz w:val="20"/>
          <w:szCs w:val="20"/>
          <w:highlight w:val="white"/>
        </w:rPr>
      </w:pPr>
      <w:ins w:id="157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11E6071D" w14:textId="77777777" w:rsidR="003A2FEE" w:rsidRDefault="003A2FEE" w:rsidP="003A2FEE">
      <w:pPr>
        <w:autoSpaceDE w:val="0"/>
        <w:autoSpaceDN w:val="0"/>
        <w:adjustRightInd w:val="0"/>
        <w:spacing w:after="0" w:line="240" w:lineRule="auto"/>
        <w:rPr>
          <w:ins w:id="1579" w:author="Michael Bell" w:date="2013-05-06T18:05:00Z"/>
          <w:rFonts w:ascii="Courier New" w:hAnsi="Courier New" w:cs="Courier New"/>
          <w:color w:val="000000"/>
          <w:sz w:val="20"/>
          <w:szCs w:val="20"/>
          <w:highlight w:val="white"/>
        </w:rPr>
      </w:pPr>
      <w:ins w:id="158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ABA94B" w14:textId="77777777" w:rsidR="003A2FEE" w:rsidRDefault="003A2FEE" w:rsidP="003A2FEE">
      <w:pPr>
        <w:autoSpaceDE w:val="0"/>
        <w:autoSpaceDN w:val="0"/>
        <w:adjustRightInd w:val="0"/>
        <w:spacing w:after="0" w:line="240" w:lineRule="auto"/>
        <w:rPr>
          <w:ins w:id="1581" w:author="Michael Bell" w:date="2013-05-06T18:05:00Z"/>
          <w:rFonts w:ascii="Courier New" w:hAnsi="Courier New" w:cs="Courier New"/>
          <w:color w:val="000000"/>
          <w:sz w:val="20"/>
          <w:szCs w:val="20"/>
          <w:highlight w:val="white"/>
        </w:rPr>
      </w:pPr>
      <w:ins w:id="1582"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48A8036" w14:textId="77777777" w:rsidR="003A2FEE" w:rsidRDefault="003A2FEE" w:rsidP="003A2FEE">
      <w:pPr>
        <w:autoSpaceDE w:val="0"/>
        <w:autoSpaceDN w:val="0"/>
        <w:adjustRightInd w:val="0"/>
        <w:spacing w:after="0" w:line="240" w:lineRule="auto"/>
        <w:rPr>
          <w:ins w:id="1583" w:author="Michael Bell" w:date="2013-05-06T18:05:00Z"/>
          <w:rFonts w:ascii="Courier New" w:hAnsi="Courier New" w:cs="Courier New"/>
          <w:color w:val="000000"/>
          <w:sz w:val="20"/>
          <w:szCs w:val="20"/>
          <w:highlight w:val="white"/>
        </w:rPr>
      </w:pPr>
      <w:ins w:id="1584" w:author="Michael Bell" w:date="2013-05-06T18:05:00Z">
        <w:r>
          <w:rPr>
            <w:rFonts w:ascii="Courier New" w:hAnsi="Courier New" w:cs="Courier New"/>
            <w:color w:val="000000"/>
            <w:sz w:val="20"/>
            <w:szCs w:val="20"/>
            <w:highlight w:val="white"/>
          </w:rPr>
          <w:lastRenderedPageBreak/>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2065428E" w14:textId="77777777" w:rsidR="003A2FEE" w:rsidRDefault="003A2FEE" w:rsidP="003A2FEE">
      <w:pPr>
        <w:autoSpaceDE w:val="0"/>
        <w:autoSpaceDN w:val="0"/>
        <w:adjustRightInd w:val="0"/>
        <w:spacing w:after="0" w:line="240" w:lineRule="auto"/>
        <w:rPr>
          <w:ins w:id="1585" w:author="Michael Bell" w:date="2013-05-06T18:05:00Z"/>
          <w:rFonts w:ascii="Courier New" w:hAnsi="Courier New" w:cs="Courier New"/>
          <w:color w:val="000000"/>
          <w:sz w:val="20"/>
          <w:szCs w:val="20"/>
          <w:highlight w:val="white"/>
        </w:rPr>
      </w:pPr>
      <w:ins w:id="1586"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67B6F822" w14:textId="77777777" w:rsidR="003A2FEE" w:rsidRDefault="003A2FEE" w:rsidP="003A2FEE">
      <w:pPr>
        <w:autoSpaceDE w:val="0"/>
        <w:autoSpaceDN w:val="0"/>
        <w:adjustRightInd w:val="0"/>
        <w:spacing w:after="0" w:line="240" w:lineRule="auto"/>
        <w:rPr>
          <w:ins w:id="1587" w:author="Michael Bell" w:date="2013-05-06T18:05:00Z"/>
          <w:rFonts w:ascii="Courier New" w:hAnsi="Courier New" w:cs="Courier New"/>
          <w:color w:val="000000"/>
          <w:sz w:val="20"/>
          <w:szCs w:val="20"/>
          <w:highlight w:val="white"/>
        </w:rPr>
      </w:pPr>
      <w:ins w:id="158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5A132E" w14:textId="77777777" w:rsidR="003A2FEE" w:rsidRDefault="003A2FEE" w:rsidP="003A2FEE">
      <w:pPr>
        <w:autoSpaceDE w:val="0"/>
        <w:autoSpaceDN w:val="0"/>
        <w:adjustRightInd w:val="0"/>
        <w:spacing w:after="0" w:line="240" w:lineRule="auto"/>
        <w:rPr>
          <w:ins w:id="1589" w:author="Michael Bell" w:date="2013-05-06T18:05:00Z"/>
          <w:rFonts w:ascii="Courier New" w:hAnsi="Courier New" w:cs="Courier New"/>
          <w:color w:val="000000"/>
          <w:sz w:val="20"/>
          <w:szCs w:val="20"/>
          <w:highlight w:val="white"/>
        </w:rPr>
      </w:pPr>
      <w:ins w:id="159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79EBBF5" w14:textId="77777777" w:rsidR="003A2FEE" w:rsidRDefault="003A2FEE" w:rsidP="003A2FEE">
      <w:pPr>
        <w:autoSpaceDE w:val="0"/>
        <w:autoSpaceDN w:val="0"/>
        <w:adjustRightInd w:val="0"/>
        <w:spacing w:after="0" w:line="240" w:lineRule="auto"/>
        <w:rPr>
          <w:ins w:id="1591" w:author="Michael Bell" w:date="2013-05-06T18:05:00Z"/>
          <w:rFonts w:ascii="Courier New" w:hAnsi="Courier New" w:cs="Courier New"/>
          <w:color w:val="000000"/>
          <w:sz w:val="20"/>
          <w:szCs w:val="20"/>
          <w:highlight w:val="white"/>
        </w:rPr>
      </w:pPr>
      <w:ins w:id="159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9D5D61" w14:textId="77777777" w:rsidR="003A2FEE" w:rsidRDefault="003A2FEE" w:rsidP="003A2FEE">
      <w:pPr>
        <w:autoSpaceDE w:val="0"/>
        <w:autoSpaceDN w:val="0"/>
        <w:adjustRightInd w:val="0"/>
        <w:spacing w:after="0" w:line="240" w:lineRule="auto"/>
        <w:rPr>
          <w:ins w:id="1593" w:author="Michael Bell" w:date="2013-05-06T18:05:00Z"/>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ins w:id="1594" w:author="Michael Bell" w:date="2013-05-06T18:05:00Z"/>
          <w:rFonts w:ascii="Courier New" w:hAnsi="Courier New" w:cs="Courier New"/>
          <w:color w:val="000000"/>
          <w:sz w:val="20"/>
          <w:szCs w:val="20"/>
          <w:highlight w:val="white"/>
        </w:rPr>
      </w:pPr>
      <w:ins w:id="159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821FC3" w14:textId="77777777" w:rsidR="003A2FEE" w:rsidRDefault="003A2FEE" w:rsidP="003A2FEE">
      <w:pPr>
        <w:autoSpaceDE w:val="0"/>
        <w:autoSpaceDN w:val="0"/>
        <w:adjustRightInd w:val="0"/>
        <w:spacing w:after="0" w:line="240" w:lineRule="auto"/>
        <w:rPr>
          <w:ins w:id="1596" w:author="Michael Bell" w:date="2013-05-06T18:05:00Z"/>
          <w:rFonts w:ascii="Courier New" w:hAnsi="Courier New" w:cs="Courier New"/>
          <w:color w:val="000000"/>
          <w:sz w:val="20"/>
          <w:szCs w:val="20"/>
          <w:highlight w:val="white"/>
        </w:rPr>
      </w:pPr>
      <w:ins w:id="159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095D8C" w14:textId="77777777" w:rsidR="003A2FEE" w:rsidRDefault="003A2FEE" w:rsidP="003A2FEE">
      <w:pPr>
        <w:autoSpaceDE w:val="0"/>
        <w:autoSpaceDN w:val="0"/>
        <w:adjustRightInd w:val="0"/>
        <w:spacing w:after="0" w:line="240" w:lineRule="auto"/>
        <w:rPr>
          <w:ins w:id="1598" w:author="Michael Bell" w:date="2013-05-06T18:05:00Z"/>
          <w:rFonts w:ascii="Courier New" w:hAnsi="Courier New" w:cs="Courier New"/>
          <w:color w:val="000000"/>
          <w:sz w:val="20"/>
          <w:szCs w:val="20"/>
          <w:highlight w:val="white"/>
        </w:rPr>
      </w:pPr>
      <w:ins w:id="159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C56984D" w14:textId="77777777" w:rsidR="003A2FEE" w:rsidRDefault="003A2FEE" w:rsidP="003A2FEE">
      <w:pPr>
        <w:autoSpaceDE w:val="0"/>
        <w:autoSpaceDN w:val="0"/>
        <w:adjustRightInd w:val="0"/>
        <w:spacing w:after="0" w:line="240" w:lineRule="auto"/>
        <w:rPr>
          <w:ins w:id="1600" w:author="Michael Bell" w:date="2013-05-06T18:05:00Z"/>
          <w:rFonts w:ascii="Courier New" w:hAnsi="Courier New" w:cs="Courier New"/>
          <w:color w:val="000000"/>
          <w:sz w:val="20"/>
          <w:szCs w:val="20"/>
          <w:highlight w:val="white"/>
        </w:rPr>
      </w:pPr>
      <w:ins w:id="160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11DB703" w14:textId="77777777" w:rsidR="003A2FEE" w:rsidRDefault="003A2FEE" w:rsidP="003A2FEE">
      <w:pPr>
        <w:autoSpaceDE w:val="0"/>
        <w:autoSpaceDN w:val="0"/>
        <w:adjustRightInd w:val="0"/>
        <w:spacing w:after="0" w:line="240" w:lineRule="auto"/>
        <w:rPr>
          <w:ins w:id="1602" w:author="Michael Bell" w:date="2013-05-06T18:05:00Z"/>
          <w:rFonts w:ascii="Courier New" w:hAnsi="Courier New" w:cs="Courier New"/>
          <w:color w:val="000000"/>
          <w:sz w:val="20"/>
          <w:szCs w:val="20"/>
          <w:highlight w:val="white"/>
        </w:rPr>
      </w:pPr>
      <w:ins w:id="1603"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C02BD71" w14:textId="77777777" w:rsidR="003A2FEE" w:rsidRDefault="003A2FEE" w:rsidP="003A2FEE">
      <w:pPr>
        <w:autoSpaceDE w:val="0"/>
        <w:autoSpaceDN w:val="0"/>
        <w:adjustRightInd w:val="0"/>
        <w:spacing w:after="0" w:line="240" w:lineRule="auto"/>
        <w:rPr>
          <w:ins w:id="1604" w:author="Michael Bell" w:date="2013-05-06T18:05:00Z"/>
          <w:rFonts w:ascii="Courier New" w:hAnsi="Courier New" w:cs="Courier New"/>
          <w:color w:val="000000"/>
          <w:sz w:val="20"/>
          <w:szCs w:val="20"/>
          <w:highlight w:val="white"/>
        </w:rPr>
      </w:pPr>
      <w:ins w:id="1605"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602A593D" w14:textId="77777777" w:rsidR="003A2FEE" w:rsidRDefault="003A2FEE" w:rsidP="003A2FEE">
      <w:pPr>
        <w:autoSpaceDE w:val="0"/>
        <w:autoSpaceDN w:val="0"/>
        <w:adjustRightInd w:val="0"/>
        <w:spacing w:after="0" w:line="240" w:lineRule="auto"/>
        <w:rPr>
          <w:ins w:id="1606" w:author="Michael Bell" w:date="2013-05-06T18:05:00Z"/>
          <w:rFonts w:ascii="Courier New" w:hAnsi="Courier New" w:cs="Courier New"/>
          <w:color w:val="000000"/>
          <w:sz w:val="20"/>
          <w:szCs w:val="20"/>
          <w:highlight w:val="white"/>
        </w:rPr>
      </w:pPr>
      <w:ins w:id="1607"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AE540C" w14:textId="77777777" w:rsidR="003A2FEE" w:rsidRDefault="003A2FEE" w:rsidP="003A2FEE">
      <w:pPr>
        <w:autoSpaceDE w:val="0"/>
        <w:autoSpaceDN w:val="0"/>
        <w:adjustRightInd w:val="0"/>
        <w:spacing w:after="0" w:line="240" w:lineRule="auto"/>
        <w:rPr>
          <w:ins w:id="1608" w:author="Michael Bell" w:date="2013-05-06T18:05:00Z"/>
          <w:rFonts w:ascii="Courier New" w:hAnsi="Courier New" w:cs="Courier New"/>
          <w:color w:val="000000"/>
          <w:sz w:val="20"/>
          <w:szCs w:val="20"/>
          <w:highlight w:val="white"/>
        </w:rPr>
      </w:pPr>
      <w:ins w:id="160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1DB36DC" w14:textId="77777777" w:rsidR="003A2FEE" w:rsidRDefault="003A2FEE" w:rsidP="003A2FEE">
      <w:pPr>
        <w:autoSpaceDE w:val="0"/>
        <w:autoSpaceDN w:val="0"/>
        <w:adjustRightInd w:val="0"/>
        <w:spacing w:after="0" w:line="240" w:lineRule="auto"/>
        <w:rPr>
          <w:ins w:id="1610" w:author="Michael Bell" w:date="2013-05-06T18:05:00Z"/>
          <w:rFonts w:ascii="Courier New" w:hAnsi="Courier New" w:cs="Courier New"/>
          <w:color w:val="000000"/>
          <w:sz w:val="20"/>
          <w:szCs w:val="20"/>
          <w:highlight w:val="white"/>
        </w:rPr>
      </w:pPr>
      <w:ins w:id="161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1D48258" w14:textId="77777777" w:rsidR="003A2FEE" w:rsidRDefault="003A2FEE" w:rsidP="003A2FEE">
      <w:pPr>
        <w:autoSpaceDE w:val="0"/>
        <w:autoSpaceDN w:val="0"/>
        <w:adjustRightInd w:val="0"/>
        <w:spacing w:after="0" w:line="240" w:lineRule="auto"/>
        <w:rPr>
          <w:ins w:id="1612" w:author="Michael Bell" w:date="2013-05-06T18:05:00Z"/>
          <w:rFonts w:ascii="Courier New" w:hAnsi="Courier New" w:cs="Courier New"/>
          <w:color w:val="000000"/>
          <w:sz w:val="20"/>
          <w:szCs w:val="20"/>
          <w:highlight w:val="white"/>
        </w:rPr>
      </w:pPr>
      <w:ins w:id="161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993D70" w14:textId="77777777" w:rsidR="003A2FEE" w:rsidRDefault="003A2FEE" w:rsidP="003A2FEE">
      <w:pPr>
        <w:autoSpaceDE w:val="0"/>
        <w:autoSpaceDN w:val="0"/>
        <w:adjustRightInd w:val="0"/>
        <w:spacing w:after="0" w:line="240" w:lineRule="auto"/>
        <w:rPr>
          <w:ins w:id="1614" w:author="Michael Bell" w:date="2013-05-06T18:05:00Z"/>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ins w:id="1615" w:author="Michael Bell" w:date="2013-05-06T18:05:00Z"/>
          <w:rFonts w:ascii="Courier New" w:hAnsi="Courier New" w:cs="Courier New"/>
          <w:color w:val="000000"/>
          <w:sz w:val="20"/>
          <w:szCs w:val="20"/>
          <w:highlight w:val="white"/>
        </w:rPr>
      </w:pPr>
      <w:ins w:id="161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ins>
    </w:p>
    <w:p w14:paraId="3A4A74B2" w14:textId="77777777" w:rsidR="003A2FEE" w:rsidRDefault="003A2FEE" w:rsidP="003A2FEE">
      <w:pPr>
        <w:autoSpaceDE w:val="0"/>
        <w:autoSpaceDN w:val="0"/>
        <w:adjustRightInd w:val="0"/>
        <w:spacing w:after="0" w:line="240" w:lineRule="auto"/>
        <w:rPr>
          <w:ins w:id="1617" w:author="Michael Bell" w:date="2013-05-06T18:05:00Z"/>
          <w:rFonts w:ascii="Courier New" w:hAnsi="Courier New" w:cs="Courier New"/>
          <w:color w:val="000000"/>
          <w:sz w:val="20"/>
          <w:szCs w:val="20"/>
          <w:highlight w:val="white"/>
        </w:rPr>
      </w:pPr>
      <w:ins w:id="161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56BA568" w14:textId="77777777" w:rsidR="003A2FEE" w:rsidRDefault="003A2FEE" w:rsidP="003A2FEE">
      <w:pPr>
        <w:autoSpaceDE w:val="0"/>
        <w:autoSpaceDN w:val="0"/>
        <w:adjustRightInd w:val="0"/>
        <w:spacing w:after="0" w:line="240" w:lineRule="auto"/>
        <w:rPr>
          <w:ins w:id="1619" w:author="Michael Bell" w:date="2013-05-06T18:05:00Z"/>
          <w:rFonts w:ascii="Courier New" w:hAnsi="Courier New" w:cs="Courier New"/>
          <w:color w:val="000000"/>
          <w:sz w:val="20"/>
          <w:szCs w:val="20"/>
          <w:highlight w:val="white"/>
        </w:rPr>
      </w:pPr>
      <w:ins w:id="162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ins>
    </w:p>
    <w:p w14:paraId="1DB57155" w14:textId="77777777" w:rsidR="003A2FEE" w:rsidRDefault="003A2FEE" w:rsidP="003A2FEE">
      <w:pPr>
        <w:autoSpaceDE w:val="0"/>
        <w:autoSpaceDN w:val="0"/>
        <w:adjustRightInd w:val="0"/>
        <w:spacing w:after="0" w:line="240" w:lineRule="auto"/>
        <w:rPr>
          <w:ins w:id="1621" w:author="Michael Bell" w:date="2013-05-06T18:05:00Z"/>
          <w:rFonts w:ascii="Courier New" w:hAnsi="Courier New" w:cs="Courier New"/>
          <w:color w:val="000000"/>
          <w:sz w:val="20"/>
          <w:szCs w:val="20"/>
          <w:highlight w:val="white"/>
        </w:rPr>
      </w:pPr>
      <w:ins w:id="162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4C98898" w14:textId="77777777" w:rsidR="003A2FEE" w:rsidRDefault="003A2FEE" w:rsidP="003A2FEE">
      <w:pPr>
        <w:autoSpaceDE w:val="0"/>
        <w:autoSpaceDN w:val="0"/>
        <w:adjustRightInd w:val="0"/>
        <w:spacing w:after="0" w:line="240" w:lineRule="auto"/>
        <w:rPr>
          <w:ins w:id="1623" w:author="Michael Bell" w:date="2013-05-06T18:05:00Z"/>
          <w:rFonts w:ascii="Courier New" w:hAnsi="Courier New" w:cs="Courier New"/>
          <w:color w:val="008000"/>
          <w:sz w:val="20"/>
          <w:szCs w:val="20"/>
          <w:highlight w:val="white"/>
        </w:rPr>
      </w:pPr>
      <w:ins w:id="1624" w:author="Michael Bell" w:date="2013-05-06T18:05:00Z">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ins>
    </w:p>
    <w:p w14:paraId="528A0A55" w14:textId="77777777" w:rsidR="003A2FEE" w:rsidRDefault="003A2FEE" w:rsidP="003A2FEE">
      <w:pPr>
        <w:autoSpaceDE w:val="0"/>
        <w:autoSpaceDN w:val="0"/>
        <w:adjustRightInd w:val="0"/>
        <w:spacing w:after="0" w:line="240" w:lineRule="auto"/>
        <w:rPr>
          <w:ins w:id="1625" w:author="Michael Bell" w:date="2013-05-06T18:05:00Z"/>
          <w:rFonts w:ascii="Courier New" w:hAnsi="Courier New" w:cs="Courier New"/>
          <w:color w:val="000000"/>
          <w:sz w:val="20"/>
          <w:szCs w:val="20"/>
          <w:highlight w:val="white"/>
        </w:rPr>
      </w:pPr>
      <w:ins w:id="1626"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14BB33ED" w14:textId="77777777" w:rsidR="003A2FEE" w:rsidRDefault="003A2FEE" w:rsidP="003A2FEE">
      <w:pPr>
        <w:autoSpaceDE w:val="0"/>
        <w:autoSpaceDN w:val="0"/>
        <w:adjustRightInd w:val="0"/>
        <w:spacing w:after="0" w:line="240" w:lineRule="auto"/>
        <w:rPr>
          <w:ins w:id="1627" w:author="Michael Bell" w:date="2013-05-06T18:05:00Z"/>
          <w:rFonts w:ascii="Courier New" w:hAnsi="Courier New" w:cs="Courier New"/>
          <w:color w:val="000000"/>
          <w:sz w:val="20"/>
          <w:szCs w:val="20"/>
          <w:highlight w:val="white"/>
        </w:rPr>
      </w:pPr>
      <w:ins w:id="162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CC3C4CA" w14:textId="77777777" w:rsidR="003A2FEE" w:rsidRDefault="003A2FEE" w:rsidP="003A2FEE">
      <w:pPr>
        <w:autoSpaceDE w:val="0"/>
        <w:autoSpaceDN w:val="0"/>
        <w:adjustRightInd w:val="0"/>
        <w:spacing w:after="0" w:line="240" w:lineRule="auto"/>
        <w:rPr>
          <w:ins w:id="1629" w:author="Michael Bell" w:date="2013-05-06T18:05:00Z"/>
          <w:rFonts w:ascii="Courier New" w:hAnsi="Courier New" w:cs="Courier New"/>
          <w:color w:val="000000"/>
          <w:sz w:val="20"/>
          <w:szCs w:val="20"/>
          <w:highlight w:val="white"/>
        </w:rPr>
      </w:pPr>
      <w:ins w:id="163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D617457" w14:textId="77777777" w:rsidR="003A2FEE" w:rsidRDefault="003A2FEE" w:rsidP="003A2FEE">
      <w:pPr>
        <w:autoSpaceDE w:val="0"/>
        <w:autoSpaceDN w:val="0"/>
        <w:adjustRightInd w:val="0"/>
        <w:spacing w:after="0" w:line="240" w:lineRule="auto"/>
        <w:rPr>
          <w:ins w:id="1631" w:author="Michael Bell" w:date="2013-05-06T18:05:00Z"/>
          <w:rFonts w:ascii="Courier New" w:hAnsi="Courier New" w:cs="Courier New"/>
          <w:color w:val="000000"/>
          <w:sz w:val="20"/>
          <w:szCs w:val="20"/>
          <w:highlight w:val="white"/>
        </w:rPr>
      </w:pPr>
      <w:ins w:id="163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B90A4C" w14:textId="77777777" w:rsidR="003A2FEE" w:rsidRDefault="003A2FEE" w:rsidP="003A2FEE">
      <w:pPr>
        <w:autoSpaceDE w:val="0"/>
        <w:autoSpaceDN w:val="0"/>
        <w:adjustRightInd w:val="0"/>
        <w:spacing w:after="0" w:line="240" w:lineRule="auto"/>
        <w:rPr>
          <w:ins w:id="1633" w:author="Michael Bell" w:date="2013-05-06T18:05:00Z"/>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ins w:id="1634" w:author="Michael Bell" w:date="2013-05-06T18:05:00Z"/>
          <w:rFonts w:ascii="Courier New" w:hAnsi="Courier New" w:cs="Courier New"/>
          <w:color w:val="000000"/>
          <w:sz w:val="20"/>
          <w:szCs w:val="20"/>
          <w:highlight w:val="white"/>
        </w:rPr>
      </w:pPr>
      <w:ins w:id="163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ins>
    </w:p>
    <w:p w14:paraId="261C473B" w14:textId="77777777" w:rsidR="003A2FEE" w:rsidRDefault="003A2FEE" w:rsidP="003A2FEE">
      <w:pPr>
        <w:autoSpaceDE w:val="0"/>
        <w:autoSpaceDN w:val="0"/>
        <w:adjustRightInd w:val="0"/>
        <w:spacing w:after="0" w:line="240" w:lineRule="auto"/>
        <w:rPr>
          <w:ins w:id="1636" w:author="Michael Bell" w:date="2013-05-06T18:05:00Z"/>
          <w:rFonts w:ascii="Courier New" w:hAnsi="Courier New" w:cs="Courier New"/>
          <w:color w:val="000000"/>
          <w:sz w:val="20"/>
          <w:szCs w:val="20"/>
          <w:highlight w:val="white"/>
        </w:rPr>
      </w:pPr>
      <w:ins w:id="163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5E5589C" w14:textId="77777777" w:rsidR="003A2FEE" w:rsidRDefault="003A2FEE" w:rsidP="003A2FEE">
      <w:pPr>
        <w:autoSpaceDE w:val="0"/>
        <w:autoSpaceDN w:val="0"/>
        <w:adjustRightInd w:val="0"/>
        <w:spacing w:after="0" w:line="240" w:lineRule="auto"/>
        <w:rPr>
          <w:ins w:id="1638" w:author="Michael Bell" w:date="2013-05-06T18:05:00Z"/>
          <w:rFonts w:ascii="Courier New" w:hAnsi="Courier New" w:cs="Courier New"/>
          <w:color w:val="008000"/>
          <w:sz w:val="20"/>
          <w:szCs w:val="20"/>
          <w:highlight w:val="white"/>
        </w:rPr>
      </w:pPr>
      <w:ins w:id="1639"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ins>
    </w:p>
    <w:p w14:paraId="6A8518A9" w14:textId="77777777" w:rsidR="003A2FEE" w:rsidRDefault="003A2FEE" w:rsidP="003A2FEE">
      <w:pPr>
        <w:autoSpaceDE w:val="0"/>
        <w:autoSpaceDN w:val="0"/>
        <w:adjustRightInd w:val="0"/>
        <w:spacing w:after="0" w:line="240" w:lineRule="auto"/>
        <w:rPr>
          <w:ins w:id="1640" w:author="Michael Bell" w:date="2013-05-06T18:05:00Z"/>
          <w:rFonts w:ascii="Courier New" w:hAnsi="Courier New" w:cs="Courier New"/>
          <w:color w:val="000000"/>
          <w:sz w:val="20"/>
          <w:szCs w:val="20"/>
          <w:highlight w:val="white"/>
        </w:rPr>
      </w:pPr>
      <w:ins w:id="1641"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0F0FE9E2" w14:textId="77777777" w:rsidR="003A2FEE" w:rsidRDefault="003A2FEE" w:rsidP="003A2FEE">
      <w:pPr>
        <w:autoSpaceDE w:val="0"/>
        <w:autoSpaceDN w:val="0"/>
        <w:adjustRightInd w:val="0"/>
        <w:spacing w:after="0" w:line="240" w:lineRule="auto"/>
        <w:rPr>
          <w:ins w:id="1642" w:author="Michael Bell" w:date="2013-05-06T18:05:00Z"/>
          <w:rFonts w:ascii="Courier New" w:hAnsi="Courier New" w:cs="Courier New"/>
          <w:color w:val="000000"/>
          <w:sz w:val="20"/>
          <w:szCs w:val="20"/>
          <w:highlight w:val="white"/>
        </w:rPr>
      </w:pPr>
      <w:ins w:id="164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8C3873" w14:textId="77777777" w:rsidR="003A2FEE" w:rsidRDefault="003A2FEE" w:rsidP="003A2FEE">
      <w:pPr>
        <w:autoSpaceDE w:val="0"/>
        <w:autoSpaceDN w:val="0"/>
        <w:adjustRightInd w:val="0"/>
        <w:spacing w:after="0" w:line="240" w:lineRule="auto"/>
        <w:rPr>
          <w:ins w:id="1644" w:author="Michael Bell" w:date="2013-05-06T18:05:00Z"/>
          <w:rFonts w:ascii="Courier New" w:hAnsi="Courier New" w:cs="Courier New"/>
          <w:color w:val="000000"/>
          <w:sz w:val="20"/>
          <w:szCs w:val="20"/>
          <w:highlight w:val="white"/>
        </w:rPr>
      </w:pPr>
      <w:ins w:id="164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E5E7A34" w14:textId="77777777" w:rsidR="003A2FEE" w:rsidRDefault="003A2FEE" w:rsidP="003A2FEE">
      <w:pPr>
        <w:autoSpaceDE w:val="0"/>
        <w:autoSpaceDN w:val="0"/>
        <w:adjustRightInd w:val="0"/>
        <w:spacing w:after="0" w:line="240" w:lineRule="auto"/>
        <w:rPr>
          <w:ins w:id="1646" w:author="Michael Bell" w:date="2013-05-06T18:05:00Z"/>
          <w:rFonts w:ascii="Courier New" w:hAnsi="Courier New" w:cs="Courier New"/>
          <w:color w:val="000000"/>
          <w:sz w:val="20"/>
          <w:szCs w:val="20"/>
          <w:highlight w:val="white"/>
        </w:rPr>
      </w:pPr>
      <w:ins w:id="164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71FF88" w14:textId="1983026C" w:rsidR="00116173" w:rsidRDefault="003A2FEE" w:rsidP="003A2FEE">
      <w:pPr>
        <w:rPr>
          <w:ins w:id="1648" w:author="Michael Bell" w:date="2013-05-06T17:53:00Z"/>
        </w:rPr>
      </w:pPr>
      <w:ins w:id="1649" w:author="Michael Bell" w:date="2013-05-06T18:05:00Z">
        <w:r>
          <w:rPr>
            <w:rFonts w:ascii="Courier New" w:hAnsi="Courier New" w:cs="Courier New"/>
            <w:b/>
            <w:bCs/>
            <w:color w:val="000080"/>
            <w:sz w:val="20"/>
            <w:szCs w:val="20"/>
            <w:highlight w:val="white"/>
          </w:rPr>
          <w:t>}</w:t>
        </w:r>
      </w:ins>
      <w:ins w:id="1650" w:author="Michael Bell" w:date="2013-05-06T17:53:00Z">
        <w:r w:rsidR="00116173">
          <w:br w:type="page"/>
        </w:r>
      </w:ins>
    </w:p>
    <w:p w14:paraId="68E8E880" w14:textId="77777777" w:rsidR="00116173" w:rsidRPr="00116173" w:rsidRDefault="00116173" w:rsidP="00116173">
      <w:pPr>
        <w:rPr>
          <w:rPrChange w:id="1651" w:author="Michael Bell" w:date="2013-05-06T17:53:00Z">
            <w:rPr/>
          </w:rPrChange>
        </w:rPr>
        <w:pPrChange w:id="1652" w:author="Michael Bell" w:date="2013-05-06T17:53:00Z">
          <w:pPr>
            <w:pStyle w:val="Heading2"/>
          </w:pPr>
        </w:pPrChange>
      </w:pPr>
    </w:p>
    <w:p w14:paraId="148C9859" w14:textId="476AE6D9" w:rsidR="00D3128F" w:rsidDel="00116173" w:rsidRDefault="00D3128F" w:rsidP="00D3128F">
      <w:pPr>
        <w:widowControl w:val="0"/>
        <w:autoSpaceDE w:val="0"/>
        <w:autoSpaceDN w:val="0"/>
        <w:adjustRightInd w:val="0"/>
        <w:spacing w:after="0" w:line="240" w:lineRule="auto"/>
        <w:rPr>
          <w:del w:id="1653" w:author="Michael Bell" w:date="2013-05-06T17:53:00Z"/>
          <w:rFonts w:ascii="Courier New" w:hAnsi="Courier New" w:cs="Courier New"/>
          <w:color w:val="008000"/>
          <w:sz w:val="20"/>
          <w:szCs w:val="20"/>
          <w:highlight w:val="white"/>
        </w:rPr>
      </w:pPr>
      <w:del w:id="1654" w:author="Michael Bell" w:date="2013-05-06T17:53:00Z">
        <w:r w:rsidDel="00116173">
          <w:rPr>
            <w:rFonts w:ascii="Courier New" w:hAnsi="Courier New" w:cs="Courier New"/>
            <w:color w:val="008000"/>
            <w:sz w:val="20"/>
            <w:szCs w:val="20"/>
            <w:highlight w:val="white"/>
          </w:rPr>
          <w:delText>/*</w:delText>
        </w:r>
      </w:del>
    </w:p>
    <w:p w14:paraId="70BD4D0B" w14:textId="6B26FCB4" w:rsidR="00D3128F" w:rsidDel="00116173" w:rsidRDefault="00D3128F" w:rsidP="00D3128F">
      <w:pPr>
        <w:widowControl w:val="0"/>
        <w:autoSpaceDE w:val="0"/>
        <w:autoSpaceDN w:val="0"/>
        <w:adjustRightInd w:val="0"/>
        <w:spacing w:after="0" w:line="240" w:lineRule="auto"/>
        <w:rPr>
          <w:del w:id="1655" w:author="Michael Bell" w:date="2013-05-06T17:53:00Z"/>
          <w:rFonts w:ascii="Courier New" w:hAnsi="Courier New" w:cs="Courier New"/>
          <w:color w:val="008000"/>
          <w:sz w:val="20"/>
          <w:szCs w:val="20"/>
          <w:highlight w:val="white"/>
        </w:rPr>
      </w:pPr>
    </w:p>
    <w:p w14:paraId="2941A079" w14:textId="51B9787B" w:rsidR="00D3128F" w:rsidDel="00116173" w:rsidRDefault="00D3128F" w:rsidP="00D3128F">
      <w:pPr>
        <w:widowControl w:val="0"/>
        <w:autoSpaceDE w:val="0"/>
        <w:autoSpaceDN w:val="0"/>
        <w:adjustRightInd w:val="0"/>
        <w:spacing w:after="0" w:line="240" w:lineRule="auto"/>
        <w:rPr>
          <w:del w:id="1656" w:author="Michael Bell" w:date="2013-05-06T17:53:00Z"/>
          <w:rFonts w:ascii="Courier New" w:hAnsi="Courier New" w:cs="Courier New"/>
          <w:color w:val="008000"/>
          <w:sz w:val="20"/>
          <w:szCs w:val="20"/>
          <w:highlight w:val="white"/>
        </w:rPr>
      </w:pPr>
      <w:del w:id="1657" w:author="Michael Bell" w:date="2013-05-06T17:53:00Z">
        <w:r w:rsidDel="00116173">
          <w:rPr>
            <w:rFonts w:ascii="Courier New" w:hAnsi="Courier New" w:cs="Courier New"/>
            <w:color w:val="008000"/>
            <w:sz w:val="20"/>
            <w:szCs w:val="20"/>
            <w:highlight w:val="white"/>
          </w:rPr>
          <w:delText xml:space="preserve"> BELTRAK</w:delText>
        </w:r>
      </w:del>
    </w:p>
    <w:p w14:paraId="55B61700" w14:textId="534FE086" w:rsidR="00D3128F" w:rsidDel="00116173" w:rsidRDefault="00D3128F" w:rsidP="00D3128F">
      <w:pPr>
        <w:widowControl w:val="0"/>
        <w:autoSpaceDE w:val="0"/>
        <w:autoSpaceDN w:val="0"/>
        <w:adjustRightInd w:val="0"/>
        <w:spacing w:after="0" w:line="240" w:lineRule="auto"/>
        <w:rPr>
          <w:del w:id="1658" w:author="Michael Bell" w:date="2013-05-06T17:53:00Z"/>
          <w:rFonts w:ascii="Courier New" w:hAnsi="Courier New" w:cs="Courier New"/>
          <w:color w:val="008000"/>
          <w:sz w:val="20"/>
          <w:szCs w:val="20"/>
          <w:highlight w:val="white"/>
        </w:rPr>
      </w:pPr>
      <w:del w:id="1659" w:author="Michael Bell" w:date="2013-05-06T17:53:00Z">
        <w:r w:rsidDel="00116173">
          <w:rPr>
            <w:rFonts w:ascii="Courier New" w:hAnsi="Courier New" w:cs="Courier New"/>
            <w:color w:val="008000"/>
            <w:sz w:val="20"/>
            <w:szCs w:val="20"/>
            <w:highlight w:val="white"/>
          </w:rPr>
          <w:delText xml:space="preserve"> </w:delText>
        </w:r>
      </w:del>
    </w:p>
    <w:p w14:paraId="459D3B0F" w14:textId="3A65465A" w:rsidR="00D3128F" w:rsidDel="00116173" w:rsidRDefault="00D3128F" w:rsidP="00D3128F">
      <w:pPr>
        <w:widowControl w:val="0"/>
        <w:autoSpaceDE w:val="0"/>
        <w:autoSpaceDN w:val="0"/>
        <w:adjustRightInd w:val="0"/>
        <w:spacing w:after="0" w:line="240" w:lineRule="auto"/>
        <w:rPr>
          <w:del w:id="1660" w:author="Michael Bell" w:date="2013-05-06T17:53:00Z"/>
          <w:rFonts w:ascii="Courier New" w:hAnsi="Courier New" w:cs="Courier New"/>
          <w:color w:val="008000"/>
          <w:sz w:val="20"/>
          <w:szCs w:val="20"/>
          <w:highlight w:val="white"/>
        </w:rPr>
      </w:pPr>
      <w:del w:id="1661" w:author="Michael Bell" w:date="2013-05-06T17:53:00Z">
        <w:r w:rsidDel="00116173">
          <w:rPr>
            <w:rFonts w:ascii="Courier New" w:hAnsi="Courier New" w:cs="Courier New"/>
            <w:color w:val="008000"/>
            <w:sz w:val="20"/>
            <w:szCs w:val="20"/>
            <w:highlight w:val="white"/>
          </w:rPr>
          <w:delText xml:space="preserve"> V1.0</w:delText>
        </w:r>
      </w:del>
    </w:p>
    <w:p w14:paraId="3BEF830B" w14:textId="5A48C415" w:rsidR="00D3128F" w:rsidDel="00116173" w:rsidRDefault="00D3128F" w:rsidP="00D3128F">
      <w:pPr>
        <w:widowControl w:val="0"/>
        <w:autoSpaceDE w:val="0"/>
        <w:autoSpaceDN w:val="0"/>
        <w:adjustRightInd w:val="0"/>
        <w:spacing w:after="0" w:line="240" w:lineRule="auto"/>
        <w:rPr>
          <w:del w:id="1662" w:author="Michael Bell" w:date="2013-05-06T17:53:00Z"/>
          <w:rFonts w:ascii="Courier New" w:hAnsi="Courier New" w:cs="Courier New"/>
          <w:color w:val="008000"/>
          <w:sz w:val="20"/>
          <w:szCs w:val="20"/>
          <w:highlight w:val="white"/>
        </w:rPr>
      </w:pPr>
      <w:del w:id="1663" w:author="Michael Bell" w:date="2013-05-06T17:53:00Z">
        <w:r w:rsidDel="00116173">
          <w:rPr>
            <w:rFonts w:ascii="Courier New" w:hAnsi="Courier New" w:cs="Courier New"/>
            <w:color w:val="008000"/>
            <w:sz w:val="20"/>
            <w:szCs w:val="20"/>
            <w:highlight w:val="white"/>
          </w:rPr>
          <w:delText xml:space="preserve"> </w:delText>
        </w:r>
      </w:del>
    </w:p>
    <w:p w14:paraId="6E83199B" w14:textId="34974E38" w:rsidR="00D3128F" w:rsidDel="00116173" w:rsidRDefault="00D3128F" w:rsidP="00D3128F">
      <w:pPr>
        <w:widowControl w:val="0"/>
        <w:autoSpaceDE w:val="0"/>
        <w:autoSpaceDN w:val="0"/>
        <w:adjustRightInd w:val="0"/>
        <w:spacing w:after="0" w:line="240" w:lineRule="auto"/>
        <w:rPr>
          <w:del w:id="1664" w:author="Michael Bell" w:date="2013-05-06T17:53:00Z"/>
          <w:rFonts w:ascii="Courier New" w:hAnsi="Courier New" w:cs="Courier New"/>
          <w:color w:val="008000"/>
          <w:sz w:val="20"/>
          <w:szCs w:val="20"/>
          <w:highlight w:val="white"/>
        </w:rPr>
      </w:pPr>
      <w:del w:id="1665" w:author="Michael Bell" w:date="2013-05-06T17:53:00Z">
        <w:r w:rsidDel="00116173">
          <w:rPr>
            <w:rFonts w:ascii="Courier New" w:hAnsi="Courier New" w:cs="Courier New"/>
            <w:color w:val="008000"/>
            <w:sz w:val="20"/>
            <w:szCs w:val="20"/>
            <w:highlight w:val="white"/>
          </w:rPr>
          <w:delText xml:space="preserve"> Hornby trainset automation</w:delText>
        </w:r>
      </w:del>
    </w:p>
    <w:p w14:paraId="367A3CA1" w14:textId="2BA08619" w:rsidR="00D3128F" w:rsidDel="00116173" w:rsidRDefault="00D3128F" w:rsidP="00D3128F">
      <w:pPr>
        <w:widowControl w:val="0"/>
        <w:autoSpaceDE w:val="0"/>
        <w:autoSpaceDN w:val="0"/>
        <w:adjustRightInd w:val="0"/>
        <w:spacing w:after="0" w:line="240" w:lineRule="auto"/>
        <w:rPr>
          <w:del w:id="1666" w:author="Michael Bell" w:date="2013-05-06T17:53:00Z"/>
          <w:rFonts w:ascii="Courier New" w:hAnsi="Courier New" w:cs="Courier New"/>
          <w:color w:val="008000"/>
          <w:sz w:val="20"/>
          <w:szCs w:val="20"/>
          <w:highlight w:val="white"/>
        </w:rPr>
      </w:pPr>
      <w:del w:id="1667" w:author="Michael Bell" w:date="2013-05-06T17:53:00Z">
        <w:r w:rsidDel="00116173">
          <w:rPr>
            <w:rFonts w:ascii="Courier New" w:hAnsi="Courier New" w:cs="Courier New"/>
            <w:color w:val="008000"/>
            <w:sz w:val="20"/>
            <w:szCs w:val="20"/>
            <w:highlight w:val="white"/>
          </w:rPr>
          <w:delText xml:space="preserve"> </w:delText>
        </w:r>
      </w:del>
    </w:p>
    <w:p w14:paraId="0A74C6EE" w14:textId="4845390F" w:rsidR="00D3128F" w:rsidDel="00116173" w:rsidRDefault="00D3128F" w:rsidP="00D3128F">
      <w:pPr>
        <w:widowControl w:val="0"/>
        <w:autoSpaceDE w:val="0"/>
        <w:autoSpaceDN w:val="0"/>
        <w:adjustRightInd w:val="0"/>
        <w:spacing w:after="0" w:line="240" w:lineRule="auto"/>
        <w:rPr>
          <w:del w:id="1668" w:author="Michael Bell" w:date="2013-05-06T17:53:00Z"/>
          <w:rFonts w:ascii="Courier New" w:hAnsi="Courier New" w:cs="Courier New"/>
          <w:color w:val="008000"/>
          <w:sz w:val="20"/>
          <w:szCs w:val="20"/>
          <w:highlight w:val="white"/>
        </w:rPr>
      </w:pPr>
      <w:del w:id="1669" w:author="Michael Bell" w:date="2013-05-06T17:53:00Z">
        <w:r w:rsidDel="00116173">
          <w:rPr>
            <w:rFonts w:ascii="Courier New" w:hAnsi="Courier New" w:cs="Courier New"/>
            <w:color w:val="008000"/>
            <w:sz w:val="20"/>
            <w:szCs w:val="20"/>
            <w:highlight w:val="white"/>
          </w:rPr>
          <w:delText xml:space="preserve"> By Michael Bell</w:delText>
        </w:r>
      </w:del>
    </w:p>
    <w:p w14:paraId="3D005527" w14:textId="22AAD555" w:rsidR="00D3128F" w:rsidDel="00116173" w:rsidRDefault="00D3128F" w:rsidP="00D3128F">
      <w:pPr>
        <w:widowControl w:val="0"/>
        <w:autoSpaceDE w:val="0"/>
        <w:autoSpaceDN w:val="0"/>
        <w:adjustRightInd w:val="0"/>
        <w:spacing w:after="0" w:line="240" w:lineRule="auto"/>
        <w:rPr>
          <w:del w:id="1670" w:author="Michael Bell" w:date="2013-05-06T17:53:00Z"/>
          <w:rFonts w:ascii="Courier New" w:hAnsi="Courier New" w:cs="Courier New"/>
          <w:color w:val="008000"/>
          <w:sz w:val="20"/>
          <w:szCs w:val="20"/>
          <w:highlight w:val="white"/>
        </w:rPr>
      </w:pPr>
      <w:del w:id="1671" w:author="Michael Bell" w:date="2013-05-06T17:53:00Z">
        <w:r w:rsidDel="00116173">
          <w:rPr>
            <w:rFonts w:ascii="Courier New" w:hAnsi="Courier New" w:cs="Courier New"/>
            <w:color w:val="008000"/>
            <w:sz w:val="20"/>
            <w:szCs w:val="20"/>
            <w:highlight w:val="white"/>
          </w:rPr>
          <w:delText xml:space="preserve"> </w:delText>
        </w:r>
      </w:del>
    </w:p>
    <w:p w14:paraId="50CF97F4" w14:textId="0EC6F267" w:rsidR="00D3128F" w:rsidDel="00116173" w:rsidRDefault="00D3128F" w:rsidP="00D3128F">
      <w:pPr>
        <w:widowControl w:val="0"/>
        <w:autoSpaceDE w:val="0"/>
        <w:autoSpaceDN w:val="0"/>
        <w:adjustRightInd w:val="0"/>
        <w:spacing w:after="0" w:line="240" w:lineRule="auto"/>
        <w:rPr>
          <w:del w:id="1672" w:author="Michael Bell" w:date="2013-05-06T17:53:00Z"/>
          <w:rFonts w:ascii="Courier New" w:hAnsi="Courier New" w:cs="Courier New"/>
          <w:color w:val="008000"/>
          <w:sz w:val="20"/>
          <w:szCs w:val="20"/>
          <w:highlight w:val="white"/>
        </w:rPr>
      </w:pPr>
      <w:del w:id="1673"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47053CDD" w14:textId="014E08B4" w:rsidR="00D3128F" w:rsidDel="00116173" w:rsidRDefault="00D3128F" w:rsidP="00D3128F">
      <w:pPr>
        <w:widowControl w:val="0"/>
        <w:autoSpaceDE w:val="0"/>
        <w:autoSpaceDN w:val="0"/>
        <w:adjustRightInd w:val="0"/>
        <w:spacing w:after="0" w:line="240" w:lineRule="auto"/>
        <w:rPr>
          <w:del w:id="1674" w:author="Michael Bell" w:date="2013-05-06T17:53:00Z"/>
          <w:rFonts w:ascii="Courier New" w:hAnsi="Courier New" w:cs="Courier New"/>
          <w:color w:val="008000"/>
          <w:sz w:val="20"/>
          <w:szCs w:val="20"/>
          <w:highlight w:val="white"/>
        </w:rPr>
      </w:pPr>
      <w:del w:id="1675" w:author="Michael Bell" w:date="2013-05-06T17:53:00Z">
        <w:r w:rsidDel="00116173">
          <w:rPr>
            <w:rFonts w:ascii="Courier New" w:hAnsi="Courier New" w:cs="Courier New"/>
            <w:color w:val="008000"/>
            <w:sz w:val="20"/>
            <w:szCs w:val="20"/>
            <w:highlight w:val="white"/>
          </w:rPr>
          <w:delText xml:space="preserve"> </w:delText>
        </w:r>
      </w:del>
    </w:p>
    <w:p w14:paraId="2EFCC03B" w14:textId="741593CC" w:rsidR="00D3128F" w:rsidDel="00116173" w:rsidRDefault="00D3128F" w:rsidP="00D3128F">
      <w:pPr>
        <w:widowControl w:val="0"/>
        <w:autoSpaceDE w:val="0"/>
        <w:autoSpaceDN w:val="0"/>
        <w:adjustRightInd w:val="0"/>
        <w:spacing w:after="0" w:line="240" w:lineRule="auto"/>
        <w:rPr>
          <w:del w:id="1676" w:author="Michael Bell" w:date="2013-05-06T17:53:00Z"/>
          <w:rFonts w:ascii="Courier New" w:hAnsi="Courier New" w:cs="Courier New"/>
          <w:color w:val="000000"/>
          <w:sz w:val="20"/>
          <w:szCs w:val="20"/>
          <w:highlight w:val="white"/>
        </w:rPr>
      </w:pPr>
      <w:del w:id="1677" w:author="Michael Bell" w:date="2013-05-06T17:53:00Z">
        <w:r w:rsidDel="00116173">
          <w:rPr>
            <w:rFonts w:ascii="Courier New" w:hAnsi="Courier New" w:cs="Courier New"/>
            <w:color w:val="008000"/>
            <w:sz w:val="20"/>
            <w:szCs w:val="20"/>
            <w:highlight w:val="white"/>
          </w:rPr>
          <w:delText xml:space="preserve"> */</w:delText>
        </w:r>
      </w:del>
    </w:p>
    <w:p w14:paraId="31675806" w14:textId="7AD3E437" w:rsidR="00D3128F" w:rsidDel="00116173" w:rsidRDefault="00D3128F" w:rsidP="00D3128F">
      <w:pPr>
        <w:widowControl w:val="0"/>
        <w:autoSpaceDE w:val="0"/>
        <w:autoSpaceDN w:val="0"/>
        <w:adjustRightInd w:val="0"/>
        <w:spacing w:after="0" w:line="240" w:lineRule="auto"/>
        <w:rPr>
          <w:del w:id="1678" w:author="Michael Bell" w:date="2013-05-06T17:53:00Z"/>
          <w:rFonts w:ascii="Courier New" w:hAnsi="Courier New" w:cs="Courier New"/>
          <w:color w:val="000000"/>
          <w:sz w:val="20"/>
          <w:szCs w:val="20"/>
          <w:highlight w:val="white"/>
        </w:rPr>
      </w:pPr>
    </w:p>
    <w:p w14:paraId="64A8A7AF" w14:textId="68C1C8A1" w:rsidR="00D3128F" w:rsidDel="00116173" w:rsidRDefault="00D3128F" w:rsidP="00D3128F">
      <w:pPr>
        <w:widowControl w:val="0"/>
        <w:autoSpaceDE w:val="0"/>
        <w:autoSpaceDN w:val="0"/>
        <w:adjustRightInd w:val="0"/>
        <w:spacing w:after="0" w:line="240" w:lineRule="auto"/>
        <w:rPr>
          <w:del w:id="1679" w:author="Michael Bell" w:date="2013-05-06T17:53:00Z"/>
          <w:rFonts w:ascii="Courier New" w:hAnsi="Courier New" w:cs="Courier New"/>
          <w:color w:val="000000"/>
          <w:sz w:val="20"/>
          <w:szCs w:val="20"/>
          <w:highlight w:val="white"/>
        </w:rPr>
      </w:pPr>
      <w:del w:id="1680"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3535C5AF" w14:textId="7F2A0E66" w:rsidR="00D3128F" w:rsidDel="00116173" w:rsidRDefault="00D3128F" w:rsidP="00D3128F">
      <w:pPr>
        <w:widowControl w:val="0"/>
        <w:autoSpaceDE w:val="0"/>
        <w:autoSpaceDN w:val="0"/>
        <w:adjustRightInd w:val="0"/>
        <w:spacing w:after="0" w:line="240" w:lineRule="auto"/>
        <w:rPr>
          <w:del w:id="1681" w:author="Michael Bell" w:date="2013-05-06T17:53:00Z"/>
          <w:rFonts w:ascii="Courier New" w:hAnsi="Courier New" w:cs="Courier New"/>
          <w:color w:val="000000"/>
          <w:sz w:val="20"/>
          <w:szCs w:val="20"/>
          <w:highlight w:val="white"/>
        </w:rPr>
      </w:pPr>
      <w:del w:id="1682" w:author="Michael Bell" w:date="2013-05-06T17:53:00Z">
        <w:r w:rsidDel="00116173">
          <w:rPr>
            <w:rFonts w:ascii="Courier New" w:hAnsi="Courier New" w:cs="Courier New"/>
            <w:b/>
            <w:bCs/>
            <w:color w:val="000080"/>
            <w:sz w:val="20"/>
            <w:szCs w:val="20"/>
            <w:highlight w:val="white"/>
          </w:rPr>
          <w:delText>{</w:delText>
        </w:r>
      </w:del>
    </w:p>
    <w:p w14:paraId="6AED8DA2" w14:textId="1D6CA27F" w:rsidR="00D3128F" w:rsidDel="00116173" w:rsidRDefault="00D3128F" w:rsidP="00D3128F">
      <w:pPr>
        <w:widowControl w:val="0"/>
        <w:autoSpaceDE w:val="0"/>
        <w:autoSpaceDN w:val="0"/>
        <w:adjustRightInd w:val="0"/>
        <w:spacing w:after="0" w:line="240" w:lineRule="auto"/>
        <w:rPr>
          <w:del w:id="1683" w:author="Michael Bell" w:date="2013-05-06T17:53:00Z"/>
          <w:rFonts w:ascii="Courier New" w:hAnsi="Courier New" w:cs="Courier New"/>
          <w:color w:val="008000"/>
          <w:sz w:val="20"/>
          <w:szCs w:val="20"/>
          <w:highlight w:val="white"/>
        </w:rPr>
      </w:pPr>
      <w:del w:id="168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this function the program checks the position of the menu to make sure that when the requested move is made it wont move</w:delText>
        </w:r>
      </w:del>
    </w:p>
    <w:p w14:paraId="365F6F7F" w14:textId="6BA2A3B2" w:rsidR="00D3128F" w:rsidDel="00116173" w:rsidRDefault="00D3128F" w:rsidP="00D3128F">
      <w:pPr>
        <w:widowControl w:val="0"/>
        <w:autoSpaceDE w:val="0"/>
        <w:autoSpaceDN w:val="0"/>
        <w:adjustRightInd w:val="0"/>
        <w:spacing w:after="0" w:line="240" w:lineRule="auto"/>
        <w:rPr>
          <w:del w:id="1685" w:author="Michael Bell" w:date="2013-05-06T17:53:00Z"/>
          <w:rFonts w:ascii="Courier New" w:hAnsi="Courier New" w:cs="Courier New"/>
          <w:color w:val="008000"/>
          <w:sz w:val="20"/>
          <w:szCs w:val="20"/>
          <w:highlight w:val="white"/>
        </w:rPr>
      </w:pPr>
      <w:del w:id="1686" w:author="Michael Bell" w:date="2013-05-06T17:53:00Z">
        <w:r w:rsidDel="00116173">
          <w:rPr>
            <w:rFonts w:ascii="Courier New" w:hAnsi="Courier New" w:cs="Courier New"/>
            <w:color w:val="008000"/>
            <w:sz w:val="20"/>
            <w:szCs w:val="20"/>
            <w:highlight w:val="white"/>
          </w:rPr>
          <w:delText xml:space="preserve"> off the edge of the array and that it wont move onto a ~ which is not alowed, it also checks that a buton is not being held</w:delText>
        </w:r>
      </w:del>
    </w:p>
    <w:p w14:paraId="0645277E" w14:textId="0DC9B1BE" w:rsidR="00D3128F" w:rsidDel="00116173" w:rsidRDefault="00D3128F" w:rsidP="00D3128F">
      <w:pPr>
        <w:widowControl w:val="0"/>
        <w:autoSpaceDE w:val="0"/>
        <w:autoSpaceDN w:val="0"/>
        <w:adjustRightInd w:val="0"/>
        <w:spacing w:after="0" w:line="240" w:lineRule="auto"/>
        <w:rPr>
          <w:del w:id="1687" w:author="Michael Bell" w:date="2013-05-06T17:53:00Z"/>
          <w:rFonts w:ascii="Courier New" w:hAnsi="Courier New" w:cs="Courier New"/>
          <w:color w:val="008000"/>
          <w:sz w:val="20"/>
          <w:szCs w:val="20"/>
          <w:highlight w:val="white"/>
        </w:rPr>
      </w:pPr>
      <w:del w:id="1688" w:author="Michael Bell" w:date="2013-05-06T17:53:00Z">
        <w:r w:rsidDel="00116173">
          <w:rPr>
            <w:rFonts w:ascii="Courier New" w:hAnsi="Courier New" w:cs="Courier New"/>
            <w:color w:val="008000"/>
            <w:sz w:val="20"/>
            <w:szCs w:val="20"/>
            <w:highlight w:val="white"/>
          </w:rPr>
          <w:delText xml:space="preserve"> down by setting button captured to true when a buton is down and setting it to false when a buton is up, it will only respond</w:delText>
        </w:r>
      </w:del>
    </w:p>
    <w:p w14:paraId="2608C3C6" w14:textId="0DB47588" w:rsidR="00D3128F" w:rsidDel="00116173" w:rsidRDefault="00D3128F" w:rsidP="00D3128F">
      <w:pPr>
        <w:widowControl w:val="0"/>
        <w:autoSpaceDE w:val="0"/>
        <w:autoSpaceDN w:val="0"/>
        <w:adjustRightInd w:val="0"/>
        <w:spacing w:after="0" w:line="240" w:lineRule="auto"/>
        <w:rPr>
          <w:del w:id="1689" w:author="Michael Bell" w:date="2013-05-06T17:53:00Z"/>
          <w:rFonts w:ascii="Courier New" w:hAnsi="Courier New" w:cs="Courier New"/>
          <w:color w:val="008000"/>
          <w:sz w:val="20"/>
          <w:szCs w:val="20"/>
          <w:highlight w:val="white"/>
        </w:rPr>
      </w:pPr>
      <w:del w:id="1690" w:author="Michael Bell" w:date="2013-05-06T17:53:00Z">
        <w:r w:rsidDel="00116173">
          <w:rPr>
            <w:rFonts w:ascii="Courier New" w:hAnsi="Courier New" w:cs="Courier New"/>
            <w:color w:val="008000"/>
            <w:sz w:val="20"/>
            <w:szCs w:val="20"/>
            <w:highlight w:val="white"/>
          </w:rPr>
          <w:delText xml:space="preserve"> to a press if button captured is false which means that holding down a button does not register multiple presses,</w:delText>
        </w:r>
      </w:del>
    </w:p>
    <w:p w14:paraId="394B42D8" w14:textId="5F0D9C06" w:rsidR="00D3128F" w:rsidDel="00116173" w:rsidRDefault="00D3128F" w:rsidP="00D3128F">
      <w:pPr>
        <w:widowControl w:val="0"/>
        <w:autoSpaceDE w:val="0"/>
        <w:autoSpaceDN w:val="0"/>
        <w:adjustRightInd w:val="0"/>
        <w:spacing w:after="0" w:line="240" w:lineRule="auto"/>
        <w:rPr>
          <w:del w:id="1691" w:author="Michael Bell" w:date="2013-05-06T17:53:00Z"/>
          <w:rFonts w:ascii="Courier New" w:hAnsi="Courier New" w:cs="Courier New"/>
          <w:color w:val="008000"/>
          <w:sz w:val="20"/>
          <w:szCs w:val="20"/>
          <w:highlight w:val="white"/>
        </w:rPr>
      </w:pPr>
      <w:del w:id="1692" w:author="Michael Bell" w:date="2013-05-06T17:53:00Z">
        <w:r w:rsidDel="00116173">
          <w:rPr>
            <w:rFonts w:ascii="Courier New" w:hAnsi="Courier New" w:cs="Courier New"/>
            <w:color w:val="008000"/>
            <w:sz w:val="20"/>
            <w:szCs w:val="20"/>
            <w:highlight w:val="white"/>
          </w:rPr>
          <w:delText xml:space="preserve"> </w:delText>
        </w:r>
      </w:del>
    </w:p>
    <w:p w14:paraId="17502FFD" w14:textId="0F53005B" w:rsidR="00D3128F" w:rsidDel="00116173" w:rsidRDefault="00D3128F" w:rsidP="00D3128F">
      <w:pPr>
        <w:widowControl w:val="0"/>
        <w:autoSpaceDE w:val="0"/>
        <w:autoSpaceDN w:val="0"/>
        <w:adjustRightInd w:val="0"/>
        <w:spacing w:after="0" w:line="240" w:lineRule="auto"/>
        <w:rPr>
          <w:del w:id="1693" w:author="Michael Bell" w:date="2013-05-06T17:53:00Z"/>
          <w:rFonts w:ascii="Courier New" w:hAnsi="Courier New" w:cs="Courier New"/>
          <w:color w:val="008000"/>
          <w:sz w:val="20"/>
          <w:szCs w:val="20"/>
          <w:highlight w:val="white"/>
        </w:rPr>
      </w:pPr>
      <w:del w:id="1694" w:author="Michael Bell" w:date="2013-05-06T17:53:00Z">
        <w:r w:rsidDel="00116173">
          <w:rPr>
            <w:rFonts w:ascii="Courier New" w:hAnsi="Courier New" w:cs="Courier New"/>
            <w:color w:val="008000"/>
            <w:sz w:val="20"/>
            <w:szCs w:val="20"/>
            <w:highlight w:val="white"/>
          </w:rPr>
          <w:delText xml:space="preserve"> once that has been confirmed it then moves the position in the menu and records the move that was just made for use in the</w:delText>
        </w:r>
      </w:del>
    </w:p>
    <w:p w14:paraId="7A4DB660" w14:textId="2E7E9677" w:rsidR="00D3128F" w:rsidDel="00116173" w:rsidRDefault="00D3128F" w:rsidP="00D3128F">
      <w:pPr>
        <w:widowControl w:val="0"/>
        <w:autoSpaceDE w:val="0"/>
        <w:autoSpaceDN w:val="0"/>
        <w:adjustRightInd w:val="0"/>
        <w:spacing w:after="0" w:line="240" w:lineRule="auto"/>
        <w:rPr>
          <w:del w:id="1695" w:author="Michael Bell" w:date="2013-05-06T17:53:00Z"/>
          <w:rFonts w:ascii="Courier New" w:hAnsi="Courier New" w:cs="Courier New"/>
          <w:color w:val="000000"/>
          <w:sz w:val="20"/>
          <w:szCs w:val="20"/>
          <w:highlight w:val="white"/>
        </w:rPr>
      </w:pPr>
      <w:del w:id="1696" w:author="Michael Bell" w:date="2013-05-06T17:53:00Z">
        <w:r w:rsidDel="00116173">
          <w:rPr>
            <w:rFonts w:ascii="Courier New" w:hAnsi="Courier New" w:cs="Courier New"/>
            <w:color w:val="008000"/>
            <w:sz w:val="20"/>
            <w:szCs w:val="20"/>
            <w:highlight w:val="white"/>
          </w:rPr>
          <w:delText xml:space="preserve"> hashRespond() function later in the program*/</w:delText>
        </w:r>
      </w:del>
    </w:p>
    <w:p w14:paraId="125A8D4B" w14:textId="36E95205" w:rsidR="00D3128F" w:rsidDel="00116173" w:rsidRDefault="00D3128F" w:rsidP="00D3128F">
      <w:pPr>
        <w:widowControl w:val="0"/>
        <w:autoSpaceDE w:val="0"/>
        <w:autoSpaceDN w:val="0"/>
        <w:adjustRightInd w:val="0"/>
        <w:spacing w:after="0" w:line="240" w:lineRule="auto"/>
        <w:rPr>
          <w:del w:id="1697" w:author="Michael Bell" w:date="2013-05-06T17:53:00Z"/>
          <w:rFonts w:ascii="Courier New" w:hAnsi="Courier New" w:cs="Courier New"/>
          <w:color w:val="000000"/>
          <w:sz w:val="20"/>
          <w:szCs w:val="20"/>
          <w:highlight w:val="white"/>
        </w:rPr>
      </w:pPr>
      <w:del w:id="16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del>
    </w:p>
    <w:p w14:paraId="36EB3902" w14:textId="2063012C" w:rsidR="00D3128F" w:rsidDel="00116173" w:rsidRDefault="00D3128F" w:rsidP="00D3128F">
      <w:pPr>
        <w:widowControl w:val="0"/>
        <w:autoSpaceDE w:val="0"/>
        <w:autoSpaceDN w:val="0"/>
        <w:adjustRightInd w:val="0"/>
        <w:spacing w:after="0" w:line="240" w:lineRule="auto"/>
        <w:rPr>
          <w:del w:id="1699" w:author="Michael Bell" w:date="2013-05-06T17:53:00Z"/>
          <w:rFonts w:ascii="Courier New" w:hAnsi="Courier New" w:cs="Courier New"/>
          <w:color w:val="000000"/>
          <w:sz w:val="20"/>
          <w:szCs w:val="20"/>
          <w:highlight w:val="white"/>
        </w:rPr>
      </w:pPr>
      <w:del w:id="17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F6D57E" w14:textId="4ABB6880" w:rsidR="00D3128F" w:rsidDel="00116173" w:rsidRDefault="00D3128F" w:rsidP="00D3128F">
      <w:pPr>
        <w:widowControl w:val="0"/>
        <w:autoSpaceDE w:val="0"/>
        <w:autoSpaceDN w:val="0"/>
        <w:adjustRightInd w:val="0"/>
        <w:spacing w:after="0" w:line="240" w:lineRule="auto"/>
        <w:rPr>
          <w:del w:id="1701" w:author="Michael Bell" w:date="2013-05-06T17:53:00Z"/>
          <w:rFonts w:ascii="Courier New" w:hAnsi="Courier New" w:cs="Courier New"/>
          <w:color w:val="000000"/>
          <w:sz w:val="20"/>
          <w:szCs w:val="20"/>
          <w:highlight w:val="white"/>
        </w:rPr>
      </w:pPr>
      <w:del w:id="17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306945D3" w14:textId="71D8F935" w:rsidR="00D3128F" w:rsidDel="00116173" w:rsidRDefault="00D3128F" w:rsidP="00D3128F">
      <w:pPr>
        <w:widowControl w:val="0"/>
        <w:autoSpaceDE w:val="0"/>
        <w:autoSpaceDN w:val="0"/>
        <w:adjustRightInd w:val="0"/>
        <w:spacing w:after="0" w:line="240" w:lineRule="auto"/>
        <w:rPr>
          <w:del w:id="1703" w:author="Michael Bell" w:date="2013-05-06T17:53:00Z"/>
          <w:rFonts w:ascii="Courier New" w:hAnsi="Courier New" w:cs="Courier New"/>
          <w:color w:val="000000"/>
          <w:sz w:val="20"/>
          <w:szCs w:val="20"/>
          <w:highlight w:val="white"/>
        </w:rPr>
      </w:pPr>
      <w:del w:id="170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A87DA7" w14:textId="03DA9098" w:rsidR="00D3128F" w:rsidDel="00116173" w:rsidRDefault="00D3128F" w:rsidP="00D3128F">
      <w:pPr>
        <w:widowControl w:val="0"/>
        <w:autoSpaceDE w:val="0"/>
        <w:autoSpaceDN w:val="0"/>
        <w:adjustRightInd w:val="0"/>
        <w:spacing w:after="0" w:line="240" w:lineRule="auto"/>
        <w:rPr>
          <w:del w:id="1705" w:author="Michael Bell" w:date="2013-05-06T17:53:00Z"/>
          <w:rFonts w:ascii="Courier New" w:hAnsi="Courier New" w:cs="Courier New"/>
          <w:color w:val="008000"/>
          <w:sz w:val="20"/>
          <w:szCs w:val="20"/>
          <w:highlight w:val="white"/>
        </w:rPr>
      </w:pPr>
      <w:del w:id="17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 conditions</w:delText>
        </w:r>
      </w:del>
    </w:p>
    <w:p w14:paraId="47E94CE1" w14:textId="35EE7E96" w:rsidR="00D3128F" w:rsidDel="00116173" w:rsidRDefault="00D3128F" w:rsidP="00D3128F">
      <w:pPr>
        <w:widowControl w:val="0"/>
        <w:autoSpaceDE w:val="0"/>
        <w:autoSpaceDN w:val="0"/>
        <w:adjustRightInd w:val="0"/>
        <w:spacing w:after="0" w:line="240" w:lineRule="auto"/>
        <w:rPr>
          <w:del w:id="1707" w:author="Michael Bell" w:date="2013-05-06T17:53:00Z"/>
          <w:rFonts w:ascii="Courier New" w:hAnsi="Courier New" w:cs="Courier New"/>
          <w:color w:val="000000"/>
          <w:sz w:val="20"/>
          <w:szCs w:val="20"/>
          <w:highlight w:val="white"/>
        </w:rPr>
      </w:pPr>
      <w:del w:id="17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C372C14" w14:textId="2603D7F8" w:rsidR="00D3128F" w:rsidDel="00116173" w:rsidRDefault="00D3128F" w:rsidP="00D3128F">
      <w:pPr>
        <w:widowControl w:val="0"/>
        <w:autoSpaceDE w:val="0"/>
        <w:autoSpaceDN w:val="0"/>
        <w:adjustRightInd w:val="0"/>
        <w:spacing w:after="0" w:line="240" w:lineRule="auto"/>
        <w:rPr>
          <w:del w:id="1709" w:author="Michael Bell" w:date="2013-05-06T17:53:00Z"/>
          <w:rFonts w:ascii="Courier New" w:hAnsi="Courier New" w:cs="Courier New"/>
          <w:color w:val="008000"/>
          <w:sz w:val="20"/>
          <w:szCs w:val="20"/>
          <w:highlight w:val="white"/>
        </w:rPr>
      </w:pPr>
      <w:del w:id="1710"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menu position</w:delText>
        </w:r>
      </w:del>
    </w:p>
    <w:p w14:paraId="4BA2DB06" w14:textId="59CBBAD2" w:rsidR="00D3128F" w:rsidDel="00116173" w:rsidRDefault="00D3128F" w:rsidP="00D3128F">
      <w:pPr>
        <w:widowControl w:val="0"/>
        <w:autoSpaceDE w:val="0"/>
        <w:autoSpaceDN w:val="0"/>
        <w:adjustRightInd w:val="0"/>
        <w:spacing w:after="0" w:line="240" w:lineRule="auto"/>
        <w:rPr>
          <w:del w:id="1711" w:author="Michael Bell" w:date="2013-05-06T17:53:00Z"/>
          <w:rFonts w:ascii="Courier New" w:hAnsi="Courier New" w:cs="Courier New"/>
          <w:color w:val="008000"/>
          <w:sz w:val="20"/>
          <w:szCs w:val="20"/>
          <w:highlight w:val="white"/>
        </w:rPr>
      </w:pPr>
      <w:del w:id="1712"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//say that a button is being pressed</w:delText>
        </w:r>
      </w:del>
    </w:p>
    <w:p w14:paraId="41B95444" w14:textId="74DC2F35" w:rsidR="00D3128F" w:rsidDel="00116173" w:rsidRDefault="00D3128F" w:rsidP="00D3128F">
      <w:pPr>
        <w:widowControl w:val="0"/>
        <w:autoSpaceDE w:val="0"/>
        <w:autoSpaceDN w:val="0"/>
        <w:adjustRightInd w:val="0"/>
        <w:spacing w:after="0" w:line="240" w:lineRule="auto"/>
        <w:rPr>
          <w:del w:id="1713" w:author="Michael Bell" w:date="2013-05-06T17:53:00Z"/>
          <w:rFonts w:ascii="Courier New" w:hAnsi="Courier New" w:cs="Courier New"/>
          <w:color w:val="008000"/>
          <w:sz w:val="20"/>
          <w:szCs w:val="20"/>
          <w:highlight w:val="white"/>
        </w:rPr>
      </w:pPr>
      <w:del w:id="1714"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//record the last move</w:delText>
        </w:r>
      </w:del>
    </w:p>
    <w:p w14:paraId="7DE27B6F" w14:textId="4A0DF9DA" w:rsidR="00D3128F" w:rsidDel="00116173" w:rsidRDefault="00D3128F" w:rsidP="00D3128F">
      <w:pPr>
        <w:widowControl w:val="0"/>
        <w:autoSpaceDE w:val="0"/>
        <w:autoSpaceDN w:val="0"/>
        <w:adjustRightInd w:val="0"/>
        <w:spacing w:after="0" w:line="240" w:lineRule="auto"/>
        <w:rPr>
          <w:del w:id="1715" w:author="Michael Bell" w:date="2013-05-06T17:53:00Z"/>
          <w:rFonts w:ascii="Courier New" w:hAnsi="Courier New" w:cs="Courier New"/>
          <w:color w:val="000000"/>
          <w:sz w:val="20"/>
          <w:szCs w:val="20"/>
          <w:highlight w:val="white"/>
        </w:rPr>
      </w:pPr>
      <w:del w:id="17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4A63D25" w14:textId="015259C3" w:rsidR="00D3128F" w:rsidDel="00116173" w:rsidRDefault="00D3128F" w:rsidP="00D3128F">
      <w:pPr>
        <w:widowControl w:val="0"/>
        <w:autoSpaceDE w:val="0"/>
        <w:autoSpaceDN w:val="0"/>
        <w:adjustRightInd w:val="0"/>
        <w:spacing w:after="0" w:line="240" w:lineRule="auto"/>
        <w:rPr>
          <w:del w:id="1717" w:author="Michael Bell" w:date="2013-05-06T17:53:00Z"/>
          <w:rFonts w:ascii="Courier New" w:hAnsi="Courier New" w:cs="Courier New"/>
          <w:color w:val="000000"/>
          <w:sz w:val="20"/>
          <w:szCs w:val="20"/>
          <w:highlight w:val="white"/>
        </w:rPr>
      </w:pPr>
      <w:del w:id="17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8849CF8" w14:textId="14124656" w:rsidR="00D3128F" w:rsidDel="00116173" w:rsidRDefault="00D3128F" w:rsidP="00D3128F">
      <w:pPr>
        <w:widowControl w:val="0"/>
        <w:autoSpaceDE w:val="0"/>
        <w:autoSpaceDN w:val="0"/>
        <w:adjustRightInd w:val="0"/>
        <w:spacing w:after="0" w:line="240" w:lineRule="auto"/>
        <w:rPr>
          <w:del w:id="1719" w:author="Michael Bell" w:date="2013-05-06T17:53:00Z"/>
          <w:rFonts w:ascii="Courier New" w:hAnsi="Courier New" w:cs="Courier New"/>
          <w:color w:val="000000"/>
          <w:sz w:val="20"/>
          <w:szCs w:val="20"/>
          <w:highlight w:val="white"/>
        </w:rPr>
      </w:pPr>
      <w:del w:id="172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286988F" w14:textId="1C21071E" w:rsidR="00D3128F" w:rsidDel="00116173" w:rsidRDefault="00D3128F" w:rsidP="00D3128F">
      <w:pPr>
        <w:widowControl w:val="0"/>
        <w:autoSpaceDE w:val="0"/>
        <w:autoSpaceDN w:val="0"/>
        <w:adjustRightInd w:val="0"/>
        <w:spacing w:after="0" w:line="240" w:lineRule="auto"/>
        <w:rPr>
          <w:del w:id="1721" w:author="Michael Bell" w:date="2013-05-06T17:53:00Z"/>
          <w:rFonts w:ascii="Courier New" w:hAnsi="Courier New" w:cs="Courier New"/>
          <w:color w:val="000000"/>
          <w:sz w:val="20"/>
          <w:szCs w:val="20"/>
          <w:highlight w:val="white"/>
        </w:rPr>
      </w:pPr>
    </w:p>
    <w:p w14:paraId="00975DDA" w14:textId="213CD05B" w:rsidR="00D3128F" w:rsidDel="00116173" w:rsidRDefault="00D3128F" w:rsidP="00D3128F">
      <w:pPr>
        <w:widowControl w:val="0"/>
        <w:autoSpaceDE w:val="0"/>
        <w:autoSpaceDN w:val="0"/>
        <w:adjustRightInd w:val="0"/>
        <w:spacing w:after="0" w:line="240" w:lineRule="auto"/>
        <w:rPr>
          <w:del w:id="1722" w:author="Michael Bell" w:date="2013-05-06T17:53:00Z"/>
          <w:rFonts w:ascii="Courier New" w:hAnsi="Courier New" w:cs="Courier New"/>
          <w:color w:val="000000"/>
          <w:sz w:val="20"/>
          <w:szCs w:val="20"/>
          <w:highlight w:val="white"/>
        </w:rPr>
      </w:pPr>
      <w:del w:id="172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9F814A4" w14:textId="725EB5AC" w:rsidR="00D3128F" w:rsidDel="00116173" w:rsidRDefault="00D3128F" w:rsidP="00D3128F">
      <w:pPr>
        <w:widowControl w:val="0"/>
        <w:autoSpaceDE w:val="0"/>
        <w:autoSpaceDN w:val="0"/>
        <w:adjustRightInd w:val="0"/>
        <w:spacing w:after="0" w:line="240" w:lineRule="auto"/>
        <w:rPr>
          <w:del w:id="1724" w:author="Michael Bell" w:date="2013-05-06T17:53:00Z"/>
          <w:rFonts w:ascii="Courier New" w:hAnsi="Courier New" w:cs="Courier New"/>
          <w:color w:val="000000"/>
          <w:sz w:val="20"/>
          <w:szCs w:val="20"/>
          <w:highlight w:val="white"/>
        </w:rPr>
      </w:pPr>
      <w:del w:id="172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3CBB00" w14:textId="56EB501D" w:rsidR="00D3128F" w:rsidDel="00116173" w:rsidRDefault="00D3128F" w:rsidP="00D3128F">
      <w:pPr>
        <w:widowControl w:val="0"/>
        <w:autoSpaceDE w:val="0"/>
        <w:autoSpaceDN w:val="0"/>
        <w:adjustRightInd w:val="0"/>
        <w:spacing w:after="0" w:line="240" w:lineRule="auto"/>
        <w:rPr>
          <w:del w:id="1726" w:author="Michael Bell" w:date="2013-05-06T17:53:00Z"/>
          <w:rFonts w:ascii="Courier New" w:hAnsi="Courier New" w:cs="Courier New"/>
          <w:color w:val="000000"/>
          <w:sz w:val="20"/>
          <w:szCs w:val="20"/>
          <w:highlight w:val="white"/>
        </w:rPr>
      </w:pPr>
      <w:del w:id="172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DDEDD85" w14:textId="349CF78B" w:rsidR="00D3128F" w:rsidDel="00116173" w:rsidRDefault="00D3128F" w:rsidP="00D3128F">
      <w:pPr>
        <w:widowControl w:val="0"/>
        <w:autoSpaceDE w:val="0"/>
        <w:autoSpaceDN w:val="0"/>
        <w:adjustRightInd w:val="0"/>
        <w:spacing w:after="0" w:line="240" w:lineRule="auto"/>
        <w:rPr>
          <w:del w:id="1728" w:author="Michael Bell" w:date="2013-05-06T17:53:00Z"/>
          <w:rFonts w:ascii="Courier New" w:hAnsi="Courier New" w:cs="Courier New"/>
          <w:color w:val="000000"/>
          <w:sz w:val="20"/>
          <w:szCs w:val="20"/>
          <w:highlight w:val="white"/>
        </w:rPr>
      </w:pPr>
      <w:del w:id="172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E50E15" w14:textId="05E96CC3" w:rsidR="00D3128F" w:rsidDel="00116173" w:rsidRDefault="00D3128F" w:rsidP="00D3128F">
      <w:pPr>
        <w:widowControl w:val="0"/>
        <w:autoSpaceDE w:val="0"/>
        <w:autoSpaceDN w:val="0"/>
        <w:adjustRightInd w:val="0"/>
        <w:spacing w:after="0" w:line="240" w:lineRule="auto"/>
        <w:rPr>
          <w:del w:id="1730" w:author="Michael Bell" w:date="2013-05-06T17:53:00Z"/>
          <w:rFonts w:ascii="Courier New" w:hAnsi="Courier New" w:cs="Courier New"/>
          <w:color w:val="000000"/>
          <w:sz w:val="20"/>
          <w:szCs w:val="20"/>
          <w:highlight w:val="white"/>
        </w:rPr>
      </w:pPr>
      <w:del w:id="1731"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435A2281" w14:textId="7975B862" w:rsidR="00D3128F" w:rsidDel="00116173" w:rsidRDefault="00D3128F" w:rsidP="00D3128F">
      <w:pPr>
        <w:widowControl w:val="0"/>
        <w:autoSpaceDE w:val="0"/>
        <w:autoSpaceDN w:val="0"/>
        <w:adjustRightInd w:val="0"/>
        <w:spacing w:after="0" w:line="240" w:lineRule="auto"/>
        <w:rPr>
          <w:del w:id="1732" w:author="Michael Bell" w:date="2013-05-06T17:53:00Z"/>
          <w:rFonts w:ascii="Courier New" w:hAnsi="Courier New" w:cs="Courier New"/>
          <w:color w:val="000000"/>
          <w:sz w:val="20"/>
          <w:szCs w:val="20"/>
          <w:highlight w:val="white"/>
        </w:rPr>
      </w:pPr>
      <w:del w:id="1733"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3EA97C3" w14:textId="060B6EBC" w:rsidR="00D3128F" w:rsidDel="00116173" w:rsidRDefault="00D3128F" w:rsidP="00D3128F">
      <w:pPr>
        <w:widowControl w:val="0"/>
        <w:autoSpaceDE w:val="0"/>
        <w:autoSpaceDN w:val="0"/>
        <w:adjustRightInd w:val="0"/>
        <w:spacing w:after="0" w:line="240" w:lineRule="auto"/>
        <w:rPr>
          <w:del w:id="1734" w:author="Michael Bell" w:date="2013-05-06T17:53:00Z"/>
          <w:rFonts w:ascii="Courier New" w:hAnsi="Courier New" w:cs="Courier New"/>
          <w:color w:val="000000"/>
          <w:sz w:val="20"/>
          <w:szCs w:val="20"/>
          <w:highlight w:val="white"/>
        </w:rPr>
      </w:pPr>
      <w:del w:id="1735"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09CCF912" w14:textId="7C84D94B" w:rsidR="00D3128F" w:rsidDel="00116173" w:rsidRDefault="00D3128F" w:rsidP="00D3128F">
      <w:pPr>
        <w:widowControl w:val="0"/>
        <w:autoSpaceDE w:val="0"/>
        <w:autoSpaceDN w:val="0"/>
        <w:adjustRightInd w:val="0"/>
        <w:spacing w:after="0" w:line="240" w:lineRule="auto"/>
        <w:rPr>
          <w:del w:id="1736" w:author="Michael Bell" w:date="2013-05-06T17:53:00Z"/>
          <w:rFonts w:ascii="Courier New" w:hAnsi="Courier New" w:cs="Courier New"/>
          <w:color w:val="000000"/>
          <w:sz w:val="20"/>
          <w:szCs w:val="20"/>
          <w:highlight w:val="white"/>
        </w:rPr>
      </w:pPr>
      <w:del w:id="173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7BEA4E" w14:textId="1FCF4E31" w:rsidR="00D3128F" w:rsidDel="00116173" w:rsidRDefault="00D3128F" w:rsidP="00D3128F">
      <w:pPr>
        <w:widowControl w:val="0"/>
        <w:autoSpaceDE w:val="0"/>
        <w:autoSpaceDN w:val="0"/>
        <w:adjustRightInd w:val="0"/>
        <w:spacing w:after="0" w:line="240" w:lineRule="auto"/>
        <w:rPr>
          <w:del w:id="1738" w:author="Michael Bell" w:date="2013-05-06T17:53:00Z"/>
          <w:rFonts w:ascii="Courier New" w:hAnsi="Courier New" w:cs="Courier New"/>
          <w:color w:val="000000"/>
          <w:sz w:val="20"/>
          <w:szCs w:val="20"/>
          <w:highlight w:val="white"/>
        </w:rPr>
      </w:pPr>
      <w:del w:id="173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D85FBF" w14:textId="56251F99" w:rsidR="00D3128F" w:rsidDel="00116173" w:rsidRDefault="00D3128F" w:rsidP="00D3128F">
      <w:pPr>
        <w:widowControl w:val="0"/>
        <w:autoSpaceDE w:val="0"/>
        <w:autoSpaceDN w:val="0"/>
        <w:adjustRightInd w:val="0"/>
        <w:spacing w:after="0" w:line="240" w:lineRule="auto"/>
        <w:rPr>
          <w:del w:id="1740" w:author="Michael Bell" w:date="2013-05-06T17:53:00Z"/>
          <w:rFonts w:ascii="Courier New" w:hAnsi="Courier New" w:cs="Courier New"/>
          <w:color w:val="000000"/>
          <w:sz w:val="20"/>
          <w:szCs w:val="20"/>
          <w:highlight w:val="white"/>
        </w:rPr>
      </w:pPr>
      <w:del w:id="174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DDD8B6" w14:textId="693A0AF2" w:rsidR="00D3128F" w:rsidDel="00116173" w:rsidRDefault="00D3128F" w:rsidP="00D3128F">
      <w:pPr>
        <w:widowControl w:val="0"/>
        <w:autoSpaceDE w:val="0"/>
        <w:autoSpaceDN w:val="0"/>
        <w:adjustRightInd w:val="0"/>
        <w:spacing w:after="0" w:line="240" w:lineRule="auto"/>
        <w:rPr>
          <w:del w:id="1742" w:author="Michael Bell" w:date="2013-05-06T17:53:00Z"/>
          <w:rFonts w:ascii="Courier New" w:hAnsi="Courier New" w:cs="Courier New"/>
          <w:color w:val="000000"/>
          <w:sz w:val="20"/>
          <w:szCs w:val="20"/>
          <w:highlight w:val="white"/>
        </w:rPr>
      </w:pPr>
    </w:p>
    <w:p w14:paraId="63CF8C0A" w14:textId="63F2BF7B" w:rsidR="00D3128F" w:rsidDel="00116173" w:rsidRDefault="00D3128F" w:rsidP="00D3128F">
      <w:pPr>
        <w:widowControl w:val="0"/>
        <w:autoSpaceDE w:val="0"/>
        <w:autoSpaceDN w:val="0"/>
        <w:adjustRightInd w:val="0"/>
        <w:spacing w:after="0" w:line="240" w:lineRule="auto"/>
        <w:rPr>
          <w:del w:id="1743" w:author="Michael Bell" w:date="2013-05-06T17:53:00Z"/>
          <w:rFonts w:ascii="Courier New" w:hAnsi="Courier New" w:cs="Courier New"/>
          <w:color w:val="000000"/>
          <w:sz w:val="20"/>
          <w:szCs w:val="20"/>
          <w:highlight w:val="white"/>
        </w:rPr>
      </w:pPr>
      <w:del w:id="174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C3C583D" w14:textId="79055B69" w:rsidR="00D3128F" w:rsidDel="00116173" w:rsidRDefault="00D3128F" w:rsidP="00D3128F">
      <w:pPr>
        <w:widowControl w:val="0"/>
        <w:autoSpaceDE w:val="0"/>
        <w:autoSpaceDN w:val="0"/>
        <w:adjustRightInd w:val="0"/>
        <w:spacing w:after="0" w:line="240" w:lineRule="auto"/>
        <w:rPr>
          <w:del w:id="1745" w:author="Michael Bell" w:date="2013-05-06T17:53:00Z"/>
          <w:rFonts w:ascii="Courier New" w:hAnsi="Courier New" w:cs="Courier New"/>
          <w:color w:val="000000"/>
          <w:sz w:val="20"/>
          <w:szCs w:val="20"/>
          <w:highlight w:val="white"/>
        </w:rPr>
      </w:pPr>
      <w:del w:id="174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211F8A0" w14:textId="63BF5EC0" w:rsidR="00D3128F" w:rsidDel="00116173" w:rsidRDefault="00D3128F" w:rsidP="00D3128F">
      <w:pPr>
        <w:widowControl w:val="0"/>
        <w:autoSpaceDE w:val="0"/>
        <w:autoSpaceDN w:val="0"/>
        <w:adjustRightInd w:val="0"/>
        <w:spacing w:after="0" w:line="240" w:lineRule="auto"/>
        <w:rPr>
          <w:del w:id="1747" w:author="Michael Bell" w:date="2013-05-06T17:53:00Z"/>
          <w:rFonts w:ascii="Courier New" w:hAnsi="Courier New" w:cs="Courier New"/>
          <w:color w:val="000000"/>
          <w:sz w:val="20"/>
          <w:szCs w:val="20"/>
          <w:highlight w:val="white"/>
        </w:rPr>
      </w:pPr>
      <w:del w:id="174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67BCB26" w14:textId="17A2290A" w:rsidR="00D3128F" w:rsidDel="00116173" w:rsidRDefault="00D3128F" w:rsidP="00D3128F">
      <w:pPr>
        <w:widowControl w:val="0"/>
        <w:autoSpaceDE w:val="0"/>
        <w:autoSpaceDN w:val="0"/>
        <w:adjustRightInd w:val="0"/>
        <w:spacing w:after="0" w:line="240" w:lineRule="auto"/>
        <w:rPr>
          <w:del w:id="1749" w:author="Michael Bell" w:date="2013-05-06T17:53:00Z"/>
          <w:rFonts w:ascii="Courier New" w:hAnsi="Courier New" w:cs="Courier New"/>
          <w:color w:val="000000"/>
          <w:sz w:val="20"/>
          <w:szCs w:val="20"/>
          <w:highlight w:val="white"/>
        </w:rPr>
      </w:pPr>
      <w:del w:id="175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62D2D0B" w14:textId="473EAEEE" w:rsidR="00D3128F" w:rsidDel="00116173" w:rsidRDefault="00D3128F" w:rsidP="00D3128F">
      <w:pPr>
        <w:widowControl w:val="0"/>
        <w:autoSpaceDE w:val="0"/>
        <w:autoSpaceDN w:val="0"/>
        <w:adjustRightInd w:val="0"/>
        <w:spacing w:after="0" w:line="240" w:lineRule="auto"/>
        <w:rPr>
          <w:del w:id="1751" w:author="Michael Bell" w:date="2013-05-06T17:53:00Z"/>
          <w:rFonts w:ascii="Courier New" w:hAnsi="Courier New" w:cs="Courier New"/>
          <w:color w:val="000000"/>
          <w:sz w:val="20"/>
          <w:szCs w:val="20"/>
          <w:highlight w:val="white"/>
        </w:rPr>
      </w:pPr>
      <w:del w:id="1752"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E2600B3" w14:textId="7FEBF55F" w:rsidR="00D3128F" w:rsidDel="00116173" w:rsidRDefault="00D3128F" w:rsidP="00D3128F">
      <w:pPr>
        <w:widowControl w:val="0"/>
        <w:autoSpaceDE w:val="0"/>
        <w:autoSpaceDN w:val="0"/>
        <w:adjustRightInd w:val="0"/>
        <w:spacing w:after="0" w:line="240" w:lineRule="auto"/>
        <w:rPr>
          <w:del w:id="1753" w:author="Michael Bell" w:date="2013-05-06T17:53:00Z"/>
          <w:rFonts w:ascii="Courier New" w:hAnsi="Courier New" w:cs="Courier New"/>
          <w:color w:val="000000"/>
          <w:sz w:val="20"/>
          <w:szCs w:val="20"/>
          <w:highlight w:val="white"/>
        </w:rPr>
      </w:pPr>
      <w:del w:id="1754"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52F596B0" w14:textId="458028A8" w:rsidR="00D3128F" w:rsidDel="00116173" w:rsidRDefault="00D3128F" w:rsidP="00D3128F">
      <w:pPr>
        <w:widowControl w:val="0"/>
        <w:autoSpaceDE w:val="0"/>
        <w:autoSpaceDN w:val="0"/>
        <w:adjustRightInd w:val="0"/>
        <w:spacing w:after="0" w:line="240" w:lineRule="auto"/>
        <w:rPr>
          <w:del w:id="1755" w:author="Michael Bell" w:date="2013-05-06T17:53:00Z"/>
          <w:rFonts w:ascii="Courier New" w:hAnsi="Courier New" w:cs="Courier New"/>
          <w:color w:val="000000"/>
          <w:sz w:val="20"/>
          <w:szCs w:val="20"/>
          <w:highlight w:val="white"/>
        </w:rPr>
      </w:pPr>
      <w:del w:id="1756"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2A2B89A" w14:textId="31A50B7F" w:rsidR="00D3128F" w:rsidDel="00116173" w:rsidRDefault="00D3128F" w:rsidP="00D3128F">
      <w:pPr>
        <w:widowControl w:val="0"/>
        <w:autoSpaceDE w:val="0"/>
        <w:autoSpaceDN w:val="0"/>
        <w:adjustRightInd w:val="0"/>
        <w:spacing w:after="0" w:line="240" w:lineRule="auto"/>
        <w:rPr>
          <w:del w:id="1757" w:author="Michael Bell" w:date="2013-05-06T17:53:00Z"/>
          <w:rFonts w:ascii="Courier New" w:hAnsi="Courier New" w:cs="Courier New"/>
          <w:color w:val="000000"/>
          <w:sz w:val="20"/>
          <w:szCs w:val="20"/>
          <w:highlight w:val="white"/>
        </w:rPr>
      </w:pPr>
      <w:del w:id="175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790BD8B" w14:textId="47E2B3BF" w:rsidR="00D3128F" w:rsidDel="00116173" w:rsidRDefault="00D3128F" w:rsidP="00D3128F">
      <w:pPr>
        <w:widowControl w:val="0"/>
        <w:autoSpaceDE w:val="0"/>
        <w:autoSpaceDN w:val="0"/>
        <w:adjustRightInd w:val="0"/>
        <w:spacing w:after="0" w:line="240" w:lineRule="auto"/>
        <w:rPr>
          <w:del w:id="1759" w:author="Michael Bell" w:date="2013-05-06T17:53:00Z"/>
          <w:rFonts w:ascii="Courier New" w:hAnsi="Courier New" w:cs="Courier New"/>
          <w:color w:val="000000"/>
          <w:sz w:val="20"/>
          <w:szCs w:val="20"/>
          <w:highlight w:val="white"/>
        </w:rPr>
      </w:pPr>
      <w:del w:id="176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6C44FEA" w14:textId="060F6F56" w:rsidR="00D3128F" w:rsidDel="00116173" w:rsidRDefault="00D3128F" w:rsidP="00D3128F">
      <w:pPr>
        <w:widowControl w:val="0"/>
        <w:autoSpaceDE w:val="0"/>
        <w:autoSpaceDN w:val="0"/>
        <w:adjustRightInd w:val="0"/>
        <w:spacing w:after="0" w:line="240" w:lineRule="auto"/>
        <w:rPr>
          <w:del w:id="1761" w:author="Michael Bell" w:date="2013-05-06T17:53:00Z"/>
          <w:rFonts w:ascii="Courier New" w:hAnsi="Courier New" w:cs="Courier New"/>
          <w:color w:val="000000"/>
          <w:sz w:val="20"/>
          <w:szCs w:val="20"/>
          <w:highlight w:val="white"/>
        </w:rPr>
      </w:pPr>
      <w:del w:id="176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43ABCB7" w14:textId="192EF39C" w:rsidR="00D3128F" w:rsidDel="00116173" w:rsidRDefault="00D3128F" w:rsidP="00D3128F">
      <w:pPr>
        <w:widowControl w:val="0"/>
        <w:autoSpaceDE w:val="0"/>
        <w:autoSpaceDN w:val="0"/>
        <w:adjustRightInd w:val="0"/>
        <w:spacing w:after="0" w:line="240" w:lineRule="auto"/>
        <w:rPr>
          <w:del w:id="1763" w:author="Michael Bell" w:date="2013-05-06T17:53:00Z"/>
          <w:rFonts w:ascii="Courier New" w:hAnsi="Courier New" w:cs="Courier New"/>
          <w:color w:val="000000"/>
          <w:sz w:val="20"/>
          <w:szCs w:val="20"/>
          <w:highlight w:val="white"/>
        </w:rPr>
      </w:pPr>
    </w:p>
    <w:p w14:paraId="3C66AA4C" w14:textId="0937F414" w:rsidR="00D3128F" w:rsidDel="00116173" w:rsidRDefault="00D3128F" w:rsidP="00D3128F">
      <w:pPr>
        <w:widowControl w:val="0"/>
        <w:autoSpaceDE w:val="0"/>
        <w:autoSpaceDN w:val="0"/>
        <w:adjustRightInd w:val="0"/>
        <w:spacing w:after="0" w:line="240" w:lineRule="auto"/>
        <w:rPr>
          <w:del w:id="1764" w:author="Michael Bell" w:date="2013-05-06T17:53:00Z"/>
          <w:rFonts w:ascii="Courier New" w:hAnsi="Courier New" w:cs="Courier New"/>
          <w:color w:val="000000"/>
          <w:sz w:val="20"/>
          <w:szCs w:val="20"/>
          <w:highlight w:val="white"/>
        </w:rPr>
      </w:pPr>
      <w:del w:id="176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499FFC14" w14:textId="75E9CEA8" w:rsidR="00D3128F" w:rsidDel="00116173" w:rsidRDefault="00D3128F" w:rsidP="00D3128F">
      <w:pPr>
        <w:widowControl w:val="0"/>
        <w:autoSpaceDE w:val="0"/>
        <w:autoSpaceDN w:val="0"/>
        <w:adjustRightInd w:val="0"/>
        <w:spacing w:after="0" w:line="240" w:lineRule="auto"/>
        <w:rPr>
          <w:del w:id="1766" w:author="Michael Bell" w:date="2013-05-06T17:53:00Z"/>
          <w:rFonts w:ascii="Courier New" w:hAnsi="Courier New" w:cs="Courier New"/>
          <w:color w:val="000000"/>
          <w:sz w:val="20"/>
          <w:szCs w:val="20"/>
          <w:highlight w:val="white"/>
        </w:rPr>
      </w:pPr>
      <w:del w:id="176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9965646" w14:textId="1A3C7274" w:rsidR="00D3128F" w:rsidDel="00116173" w:rsidRDefault="00D3128F" w:rsidP="00D3128F">
      <w:pPr>
        <w:widowControl w:val="0"/>
        <w:autoSpaceDE w:val="0"/>
        <w:autoSpaceDN w:val="0"/>
        <w:adjustRightInd w:val="0"/>
        <w:spacing w:after="0" w:line="240" w:lineRule="auto"/>
        <w:rPr>
          <w:del w:id="1768" w:author="Michael Bell" w:date="2013-05-06T17:53:00Z"/>
          <w:rFonts w:ascii="Courier New" w:hAnsi="Courier New" w:cs="Courier New"/>
          <w:color w:val="000000"/>
          <w:sz w:val="20"/>
          <w:szCs w:val="20"/>
          <w:highlight w:val="white"/>
        </w:rPr>
      </w:pPr>
      <w:del w:id="176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37786816" w14:textId="7DDB4540" w:rsidR="00D3128F" w:rsidDel="00116173" w:rsidRDefault="00D3128F" w:rsidP="00D3128F">
      <w:pPr>
        <w:widowControl w:val="0"/>
        <w:autoSpaceDE w:val="0"/>
        <w:autoSpaceDN w:val="0"/>
        <w:adjustRightInd w:val="0"/>
        <w:spacing w:after="0" w:line="240" w:lineRule="auto"/>
        <w:rPr>
          <w:del w:id="1770" w:author="Michael Bell" w:date="2013-05-06T17:53:00Z"/>
          <w:rFonts w:ascii="Courier New" w:hAnsi="Courier New" w:cs="Courier New"/>
          <w:color w:val="000000"/>
          <w:sz w:val="20"/>
          <w:szCs w:val="20"/>
          <w:highlight w:val="white"/>
        </w:rPr>
      </w:pPr>
      <w:del w:id="177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13DF7B9" w14:textId="7A9A5B79" w:rsidR="00D3128F" w:rsidDel="00116173" w:rsidRDefault="00D3128F" w:rsidP="00D3128F">
      <w:pPr>
        <w:widowControl w:val="0"/>
        <w:autoSpaceDE w:val="0"/>
        <w:autoSpaceDN w:val="0"/>
        <w:adjustRightInd w:val="0"/>
        <w:spacing w:after="0" w:line="240" w:lineRule="auto"/>
        <w:rPr>
          <w:del w:id="1772" w:author="Michael Bell" w:date="2013-05-06T17:53:00Z"/>
          <w:rFonts w:ascii="Courier New" w:hAnsi="Courier New" w:cs="Courier New"/>
          <w:color w:val="000000"/>
          <w:sz w:val="20"/>
          <w:szCs w:val="20"/>
          <w:highlight w:val="white"/>
        </w:rPr>
      </w:pPr>
      <w:del w:id="1773"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615544FA" w14:textId="1D8CF1DE" w:rsidR="00D3128F" w:rsidDel="00116173" w:rsidRDefault="00D3128F" w:rsidP="00D3128F">
      <w:pPr>
        <w:widowControl w:val="0"/>
        <w:autoSpaceDE w:val="0"/>
        <w:autoSpaceDN w:val="0"/>
        <w:adjustRightInd w:val="0"/>
        <w:spacing w:after="0" w:line="240" w:lineRule="auto"/>
        <w:rPr>
          <w:del w:id="1774" w:author="Michael Bell" w:date="2013-05-06T17:53:00Z"/>
          <w:rFonts w:ascii="Courier New" w:hAnsi="Courier New" w:cs="Courier New"/>
          <w:color w:val="000000"/>
          <w:sz w:val="20"/>
          <w:szCs w:val="20"/>
          <w:highlight w:val="white"/>
        </w:rPr>
      </w:pPr>
      <w:del w:id="1775"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F4423AF" w14:textId="3BD1BE2A" w:rsidR="00D3128F" w:rsidDel="00116173" w:rsidRDefault="00D3128F" w:rsidP="00D3128F">
      <w:pPr>
        <w:widowControl w:val="0"/>
        <w:autoSpaceDE w:val="0"/>
        <w:autoSpaceDN w:val="0"/>
        <w:adjustRightInd w:val="0"/>
        <w:spacing w:after="0" w:line="240" w:lineRule="auto"/>
        <w:rPr>
          <w:del w:id="1776" w:author="Michael Bell" w:date="2013-05-06T17:53:00Z"/>
          <w:rFonts w:ascii="Courier New" w:hAnsi="Courier New" w:cs="Courier New"/>
          <w:color w:val="000000"/>
          <w:sz w:val="20"/>
          <w:szCs w:val="20"/>
          <w:highlight w:val="white"/>
        </w:rPr>
      </w:pPr>
      <w:del w:id="1777"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1419A387" w14:textId="6EC35C0F" w:rsidR="00D3128F" w:rsidDel="00116173" w:rsidRDefault="00D3128F" w:rsidP="00D3128F">
      <w:pPr>
        <w:widowControl w:val="0"/>
        <w:autoSpaceDE w:val="0"/>
        <w:autoSpaceDN w:val="0"/>
        <w:adjustRightInd w:val="0"/>
        <w:spacing w:after="0" w:line="240" w:lineRule="auto"/>
        <w:rPr>
          <w:del w:id="1778" w:author="Michael Bell" w:date="2013-05-06T17:53:00Z"/>
          <w:rFonts w:ascii="Courier New" w:hAnsi="Courier New" w:cs="Courier New"/>
          <w:color w:val="000000"/>
          <w:sz w:val="20"/>
          <w:szCs w:val="20"/>
          <w:highlight w:val="white"/>
        </w:rPr>
      </w:pPr>
      <w:del w:id="177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6A3394D" w14:textId="4827A89C" w:rsidR="00D3128F" w:rsidDel="00116173" w:rsidRDefault="00D3128F" w:rsidP="00D3128F">
      <w:pPr>
        <w:widowControl w:val="0"/>
        <w:autoSpaceDE w:val="0"/>
        <w:autoSpaceDN w:val="0"/>
        <w:adjustRightInd w:val="0"/>
        <w:spacing w:after="0" w:line="240" w:lineRule="auto"/>
        <w:rPr>
          <w:del w:id="1780" w:author="Michael Bell" w:date="2013-05-06T17:53:00Z"/>
          <w:rFonts w:ascii="Courier New" w:hAnsi="Courier New" w:cs="Courier New"/>
          <w:color w:val="000000"/>
          <w:sz w:val="20"/>
          <w:szCs w:val="20"/>
          <w:highlight w:val="white"/>
        </w:rPr>
      </w:pPr>
      <w:del w:id="178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EDA0ED9" w14:textId="348143BE" w:rsidR="00D3128F" w:rsidDel="00116173" w:rsidRDefault="00D3128F" w:rsidP="00D3128F">
      <w:pPr>
        <w:widowControl w:val="0"/>
        <w:autoSpaceDE w:val="0"/>
        <w:autoSpaceDN w:val="0"/>
        <w:adjustRightInd w:val="0"/>
        <w:spacing w:after="0" w:line="240" w:lineRule="auto"/>
        <w:rPr>
          <w:del w:id="1782" w:author="Michael Bell" w:date="2013-05-06T17:53:00Z"/>
          <w:rFonts w:ascii="Courier New" w:hAnsi="Courier New" w:cs="Courier New"/>
          <w:color w:val="000000"/>
          <w:sz w:val="20"/>
          <w:szCs w:val="20"/>
          <w:highlight w:val="white"/>
        </w:rPr>
      </w:pPr>
      <w:del w:id="178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E78666E" w14:textId="5E109807" w:rsidR="00D3128F" w:rsidDel="00116173" w:rsidRDefault="00D3128F" w:rsidP="00D3128F">
      <w:pPr>
        <w:widowControl w:val="0"/>
        <w:autoSpaceDE w:val="0"/>
        <w:autoSpaceDN w:val="0"/>
        <w:adjustRightInd w:val="0"/>
        <w:spacing w:after="0" w:line="240" w:lineRule="auto"/>
        <w:rPr>
          <w:del w:id="1784" w:author="Michael Bell" w:date="2013-05-06T17:53:00Z"/>
          <w:rFonts w:ascii="Courier New" w:hAnsi="Courier New" w:cs="Courier New"/>
          <w:color w:val="000000"/>
          <w:sz w:val="20"/>
          <w:szCs w:val="20"/>
          <w:highlight w:val="white"/>
        </w:rPr>
      </w:pPr>
    </w:p>
    <w:p w14:paraId="6BFE94BA" w14:textId="71AB4EF1" w:rsidR="00D3128F" w:rsidDel="00116173" w:rsidRDefault="00D3128F" w:rsidP="00D3128F">
      <w:pPr>
        <w:widowControl w:val="0"/>
        <w:autoSpaceDE w:val="0"/>
        <w:autoSpaceDN w:val="0"/>
        <w:adjustRightInd w:val="0"/>
        <w:spacing w:after="0" w:line="240" w:lineRule="auto"/>
        <w:rPr>
          <w:del w:id="1785" w:author="Michael Bell" w:date="2013-05-06T17:53:00Z"/>
          <w:rFonts w:ascii="Courier New" w:hAnsi="Courier New" w:cs="Courier New"/>
          <w:color w:val="000000"/>
          <w:sz w:val="20"/>
          <w:szCs w:val="20"/>
          <w:highlight w:val="white"/>
        </w:rPr>
      </w:pPr>
      <w:del w:id="178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209C8CB2" w14:textId="539BBCBB" w:rsidR="00D3128F" w:rsidDel="00116173" w:rsidRDefault="00D3128F" w:rsidP="00D3128F">
      <w:pPr>
        <w:widowControl w:val="0"/>
        <w:autoSpaceDE w:val="0"/>
        <w:autoSpaceDN w:val="0"/>
        <w:adjustRightInd w:val="0"/>
        <w:spacing w:after="0" w:line="240" w:lineRule="auto"/>
        <w:rPr>
          <w:del w:id="1787" w:author="Michael Bell" w:date="2013-05-06T17:53:00Z"/>
          <w:rFonts w:ascii="Courier New" w:hAnsi="Courier New" w:cs="Courier New"/>
          <w:color w:val="000000"/>
          <w:sz w:val="20"/>
          <w:szCs w:val="20"/>
          <w:highlight w:val="white"/>
        </w:rPr>
      </w:pPr>
      <w:del w:id="178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0CE5C83" w14:textId="63EF1FD6" w:rsidR="00D3128F" w:rsidDel="00116173" w:rsidRDefault="00D3128F" w:rsidP="00D3128F">
      <w:pPr>
        <w:widowControl w:val="0"/>
        <w:autoSpaceDE w:val="0"/>
        <w:autoSpaceDN w:val="0"/>
        <w:adjustRightInd w:val="0"/>
        <w:spacing w:after="0" w:line="240" w:lineRule="auto"/>
        <w:rPr>
          <w:del w:id="1789" w:author="Michael Bell" w:date="2013-05-06T17:53:00Z"/>
          <w:rFonts w:ascii="Courier New" w:hAnsi="Courier New" w:cs="Courier New"/>
          <w:color w:val="000000"/>
          <w:sz w:val="20"/>
          <w:szCs w:val="20"/>
          <w:highlight w:val="white"/>
        </w:rPr>
      </w:pPr>
      <w:del w:id="1790" w:author="Michael Bell" w:date="2013-05-06T17:53:00Z">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7BFCAE1" w14:textId="65124548" w:rsidR="00D3128F" w:rsidDel="00116173" w:rsidRDefault="00D3128F" w:rsidP="00D3128F">
      <w:pPr>
        <w:widowControl w:val="0"/>
        <w:autoSpaceDE w:val="0"/>
        <w:autoSpaceDN w:val="0"/>
        <w:adjustRightInd w:val="0"/>
        <w:spacing w:after="0" w:line="240" w:lineRule="auto"/>
        <w:rPr>
          <w:del w:id="1791" w:author="Michael Bell" w:date="2013-05-06T17:53:00Z"/>
          <w:rFonts w:ascii="Courier New" w:hAnsi="Courier New" w:cs="Courier New"/>
          <w:color w:val="000000"/>
          <w:sz w:val="20"/>
          <w:szCs w:val="20"/>
          <w:highlight w:val="white"/>
        </w:rPr>
      </w:pPr>
      <w:del w:id="179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3D709E9" w14:textId="0EE8D00C" w:rsidR="00D3128F" w:rsidDel="00116173" w:rsidRDefault="00D3128F" w:rsidP="00D3128F">
      <w:pPr>
        <w:widowControl w:val="0"/>
        <w:autoSpaceDE w:val="0"/>
        <w:autoSpaceDN w:val="0"/>
        <w:adjustRightInd w:val="0"/>
        <w:spacing w:after="0" w:line="240" w:lineRule="auto"/>
        <w:rPr>
          <w:del w:id="1793" w:author="Michael Bell" w:date="2013-05-06T17:53:00Z"/>
          <w:rFonts w:ascii="Courier New" w:hAnsi="Courier New" w:cs="Courier New"/>
          <w:color w:val="000000"/>
          <w:sz w:val="20"/>
          <w:szCs w:val="20"/>
          <w:highlight w:val="white"/>
        </w:rPr>
      </w:pPr>
      <w:del w:id="179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BA3DFF9" w14:textId="14821D1A" w:rsidR="00D3128F" w:rsidDel="00116173" w:rsidRDefault="00D3128F" w:rsidP="00D3128F">
      <w:pPr>
        <w:widowControl w:val="0"/>
        <w:autoSpaceDE w:val="0"/>
        <w:autoSpaceDN w:val="0"/>
        <w:adjustRightInd w:val="0"/>
        <w:spacing w:after="0" w:line="240" w:lineRule="auto"/>
        <w:rPr>
          <w:del w:id="1795" w:author="Michael Bell" w:date="2013-05-06T17:53:00Z"/>
          <w:rFonts w:ascii="Courier New" w:hAnsi="Courier New" w:cs="Courier New"/>
          <w:color w:val="000000"/>
          <w:sz w:val="20"/>
          <w:szCs w:val="20"/>
          <w:highlight w:val="white"/>
        </w:rPr>
      </w:pPr>
    </w:p>
    <w:p w14:paraId="18D4335E" w14:textId="058E0891" w:rsidR="00D3128F" w:rsidDel="00116173" w:rsidRDefault="00D3128F" w:rsidP="00D3128F">
      <w:pPr>
        <w:widowControl w:val="0"/>
        <w:autoSpaceDE w:val="0"/>
        <w:autoSpaceDN w:val="0"/>
        <w:adjustRightInd w:val="0"/>
        <w:spacing w:after="0" w:line="240" w:lineRule="auto"/>
        <w:rPr>
          <w:del w:id="1796" w:author="Michael Bell" w:date="2013-05-06T17:53:00Z"/>
          <w:rFonts w:ascii="Courier New" w:hAnsi="Courier New" w:cs="Courier New"/>
          <w:color w:val="000000"/>
          <w:sz w:val="20"/>
          <w:szCs w:val="20"/>
          <w:highlight w:val="white"/>
        </w:rPr>
      </w:pPr>
      <w:del w:id="17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del>
    </w:p>
    <w:p w14:paraId="1FC363CF" w14:textId="54D42C3A" w:rsidR="00D3128F" w:rsidDel="00116173" w:rsidRDefault="00D3128F" w:rsidP="00D3128F">
      <w:pPr>
        <w:widowControl w:val="0"/>
        <w:autoSpaceDE w:val="0"/>
        <w:autoSpaceDN w:val="0"/>
        <w:adjustRightInd w:val="0"/>
        <w:spacing w:after="0" w:line="240" w:lineRule="auto"/>
        <w:rPr>
          <w:del w:id="1798" w:author="Michael Bell" w:date="2013-05-06T17:53:00Z"/>
          <w:rFonts w:ascii="Courier New" w:hAnsi="Courier New" w:cs="Courier New"/>
          <w:color w:val="000000"/>
          <w:sz w:val="20"/>
          <w:szCs w:val="20"/>
          <w:highlight w:val="white"/>
        </w:rPr>
      </w:pPr>
      <w:del w:id="17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5D8BAB1" w14:textId="369475B3" w:rsidR="00D3128F" w:rsidDel="00116173" w:rsidRDefault="00D3128F" w:rsidP="00D3128F">
      <w:pPr>
        <w:widowControl w:val="0"/>
        <w:autoSpaceDE w:val="0"/>
        <w:autoSpaceDN w:val="0"/>
        <w:adjustRightInd w:val="0"/>
        <w:spacing w:after="0" w:line="240" w:lineRule="auto"/>
        <w:rPr>
          <w:del w:id="1800" w:author="Michael Bell" w:date="2013-05-06T17:53:00Z"/>
          <w:rFonts w:ascii="Courier New" w:hAnsi="Courier New" w:cs="Courier New"/>
          <w:color w:val="008000"/>
          <w:sz w:val="20"/>
          <w:szCs w:val="20"/>
          <w:highlight w:val="white"/>
        </w:rPr>
      </w:pPr>
      <w:del w:id="18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//lcd.print("Beltrak 1.0     ");</w:delText>
        </w:r>
      </w:del>
    </w:p>
    <w:p w14:paraId="067EDE83" w14:textId="48B17768" w:rsidR="00D3128F" w:rsidDel="00116173" w:rsidRDefault="00D3128F" w:rsidP="00D3128F">
      <w:pPr>
        <w:widowControl w:val="0"/>
        <w:autoSpaceDE w:val="0"/>
        <w:autoSpaceDN w:val="0"/>
        <w:adjustRightInd w:val="0"/>
        <w:spacing w:after="0" w:line="240" w:lineRule="auto"/>
        <w:rPr>
          <w:del w:id="1802" w:author="Michael Bell" w:date="2013-05-06T17:53:00Z"/>
          <w:rFonts w:ascii="Courier New" w:hAnsi="Courier New" w:cs="Courier New"/>
          <w:color w:val="000000"/>
          <w:sz w:val="20"/>
          <w:szCs w:val="20"/>
          <w:highlight w:val="white"/>
        </w:rPr>
      </w:pPr>
      <w:del w:id="1803"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C2B02A2" w14:textId="3E30F17A" w:rsidR="00D3128F" w:rsidDel="00116173" w:rsidRDefault="00D3128F" w:rsidP="00D3128F">
      <w:pPr>
        <w:widowControl w:val="0"/>
        <w:autoSpaceDE w:val="0"/>
        <w:autoSpaceDN w:val="0"/>
        <w:adjustRightInd w:val="0"/>
        <w:spacing w:after="0" w:line="240" w:lineRule="auto"/>
        <w:rPr>
          <w:del w:id="1804" w:author="Michael Bell" w:date="2013-05-06T17:53:00Z"/>
          <w:rFonts w:ascii="Courier New" w:hAnsi="Courier New" w:cs="Courier New"/>
          <w:color w:val="000000"/>
          <w:sz w:val="20"/>
          <w:szCs w:val="20"/>
          <w:highlight w:val="white"/>
        </w:rPr>
      </w:pPr>
      <w:del w:id="180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910DFCA" w14:textId="11310D88" w:rsidR="00D3128F" w:rsidDel="00116173" w:rsidRDefault="00D3128F" w:rsidP="00D3128F">
      <w:pPr>
        <w:widowControl w:val="0"/>
        <w:autoSpaceDE w:val="0"/>
        <w:autoSpaceDN w:val="0"/>
        <w:adjustRightInd w:val="0"/>
        <w:spacing w:after="0" w:line="240" w:lineRule="auto"/>
        <w:rPr>
          <w:del w:id="1806" w:author="Michael Bell" w:date="2013-05-06T17:53:00Z"/>
          <w:rFonts w:ascii="Courier New" w:hAnsi="Courier New" w:cs="Courier New"/>
          <w:color w:val="000000"/>
          <w:sz w:val="20"/>
          <w:szCs w:val="20"/>
          <w:highlight w:val="white"/>
        </w:rPr>
      </w:pPr>
      <w:del w:id="180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66012F" w14:textId="2813B60E" w:rsidR="00D3128F" w:rsidDel="00116173" w:rsidRDefault="00D3128F" w:rsidP="00D3128F">
      <w:pPr>
        <w:widowControl w:val="0"/>
        <w:autoSpaceDE w:val="0"/>
        <w:autoSpaceDN w:val="0"/>
        <w:adjustRightInd w:val="0"/>
        <w:spacing w:after="0" w:line="240" w:lineRule="auto"/>
        <w:rPr>
          <w:del w:id="1808" w:author="Michael Bell" w:date="2013-05-06T17:53:00Z"/>
          <w:rFonts w:ascii="Courier New" w:hAnsi="Courier New" w:cs="Courier New"/>
          <w:color w:val="000000"/>
          <w:sz w:val="20"/>
          <w:szCs w:val="20"/>
          <w:highlight w:val="white"/>
        </w:rPr>
      </w:pPr>
      <w:del w:id="18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480F69" w14:textId="733D49FA" w:rsidR="00D3128F" w:rsidDel="00116173" w:rsidRDefault="00D3128F" w:rsidP="00D3128F">
      <w:pPr>
        <w:widowControl w:val="0"/>
        <w:autoSpaceDE w:val="0"/>
        <w:autoSpaceDN w:val="0"/>
        <w:adjustRightInd w:val="0"/>
        <w:spacing w:after="0" w:line="240" w:lineRule="auto"/>
        <w:rPr>
          <w:del w:id="1810" w:author="Michael Bell" w:date="2013-05-06T17:53:00Z"/>
          <w:rFonts w:ascii="Courier New" w:hAnsi="Courier New" w:cs="Courier New"/>
          <w:color w:val="000000"/>
          <w:sz w:val="20"/>
          <w:szCs w:val="20"/>
          <w:highlight w:val="white"/>
        </w:rPr>
      </w:pPr>
      <w:del w:id="1811" w:author="Michael Bell" w:date="2013-05-06T17:53:00Z">
        <w:r w:rsidDel="00116173">
          <w:rPr>
            <w:rFonts w:ascii="Courier New" w:hAnsi="Courier New" w:cs="Courier New"/>
            <w:b/>
            <w:bCs/>
            <w:color w:val="000080"/>
            <w:sz w:val="20"/>
            <w:szCs w:val="20"/>
            <w:highlight w:val="white"/>
          </w:rPr>
          <w:delText>}</w:delText>
        </w:r>
      </w:del>
    </w:p>
    <w:p w14:paraId="6A510521" w14:textId="54985ACA" w:rsidR="00D3128F" w:rsidDel="00973ACE" w:rsidRDefault="002E4C56" w:rsidP="00D3128F">
      <w:pPr>
        <w:pStyle w:val="Heading2"/>
        <w:rPr>
          <w:del w:id="1812" w:author="Michael Bell" w:date="2013-05-06T18:12:00Z"/>
        </w:rPr>
      </w:pPr>
      <w:del w:id="1813" w:author="Michael Bell" w:date="2013-05-06T17:53:00Z">
        <w:r w:rsidDel="00116173">
          <w:br w:type="page"/>
        </w:r>
      </w:del>
      <w:del w:id="1814" w:author="Michael Bell" w:date="2013-05-06T18:12:00Z">
        <w:r w:rsidR="00D3128F" w:rsidDel="00973ACE">
          <w:delText>respondEnter.ino</w:delText>
        </w:r>
      </w:del>
    </w:p>
    <w:p w14:paraId="08E0086B" w14:textId="4A2C6458" w:rsidR="00D3128F" w:rsidDel="00116173" w:rsidRDefault="00D3128F" w:rsidP="00D3128F">
      <w:pPr>
        <w:autoSpaceDE w:val="0"/>
        <w:autoSpaceDN w:val="0"/>
        <w:adjustRightInd w:val="0"/>
        <w:spacing w:after="0" w:line="240" w:lineRule="auto"/>
        <w:rPr>
          <w:del w:id="1815" w:author="Michael Bell" w:date="2013-05-06T17:54:00Z"/>
          <w:rFonts w:ascii="Courier New" w:hAnsi="Courier New" w:cs="Courier New"/>
          <w:color w:val="008000"/>
          <w:sz w:val="20"/>
          <w:szCs w:val="20"/>
          <w:highlight w:val="white"/>
        </w:rPr>
      </w:pPr>
      <w:del w:id="1816" w:author="Michael Bell" w:date="2013-05-06T17:54:00Z">
        <w:r w:rsidDel="00116173">
          <w:rPr>
            <w:rFonts w:ascii="Courier New" w:hAnsi="Courier New" w:cs="Courier New"/>
            <w:color w:val="008000"/>
            <w:sz w:val="20"/>
            <w:szCs w:val="20"/>
            <w:highlight w:val="white"/>
          </w:rPr>
          <w:delText>/*</w:delText>
        </w:r>
      </w:del>
    </w:p>
    <w:p w14:paraId="15AFB270" w14:textId="241268C0" w:rsidR="00D3128F" w:rsidDel="00116173" w:rsidRDefault="00D3128F" w:rsidP="00D3128F">
      <w:pPr>
        <w:autoSpaceDE w:val="0"/>
        <w:autoSpaceDN w:val="0"/>
        <w:adjustRightInd w:val="0"/>
        <w:spacing w:after="0" w:line="240" w:lineRule="auto"/>
        <w:rPr>
          <w:del w:id="1817" w:author="Michael Bell" w:date="2013-05-06T17:54:00Z"/>
          <w:rFonts w:ascii="Courier New" w:hAnsi="Courier New" w:cs="Courier New"/>
          <w:color w:val="008000"/>
          <w:sz w:val="20"/>
          <w:szCs w:val="20"/>
          <w:highlight w:val="white"/>
        </w:rPr>
      </w:pPr>
    </w:p>
    <w:p w14:paraId="105D23B2" w14:textId="71494CFD" w:rsidR="00D3128F" w:rsidDel="00116173" w:rsidRDefault="00D3128F" w:rsidP="00D3128F">
      <w:pPr>
        <w:autoSpaceDE w:val="0"/>
        <w:autoSpaceDN w:val="0"/>
        <w:adjustRightInd w:val="0"/>
        <w:spacing w:after="0" w:line="240" w:lineRule="auto"/>
        <w:rPr>
          <w:del w:id="1818" w:author="Michael Bell" w:date="2013-05-06T17:54:00Z"/>
          <w:rFonts w:ascii="Courier New" w:hAnsi="Courier New" w:cs="Courier New"/>
          <w:color w:val="008000"/>
          <w:sz w:val="20"/>
          <w:szCs w:val="20"/>
          <w:highlight w:val="white"/>
        </w:rPr>
      </w:pPr>
      <w:del w:id="1819" w:author="Michael Bell" w:date="2013-05-06T17:54:00Z">
        <w:r w:rsidDel="00116173">
          <w:rPr>
            <w:rFonts w:ascii="Courier New" w:hAnsi="Courier New" w:cs="Courier New"/>
            <w:color w:val="008000"/>
            <w:sz w:val="20"/>
            <w:szCs w:val="20"/>
            <w:highlight w:val="white"/>
          </w:rPr>
          <w:delText xml:space="preserve"> BELTRAK</w:delText>
        </w:r>
      </w:del>
    </w:p>
    <w:p w14:paraId="602F0F32" w14:textId="241B6B71" w:rsidR="00D3128F" w:rsidDel="00116173" w:rsidRDefault="00D3128F" w:rsidP="00D3128F">
      <w:pPr>
        <w:autoSpaceDE w:val="0"/>
        <w:autoSpaceDN w:val="0"/>
        <w:adjustRightInd w:val="0"/>
        <w:spacing w:after="0" w:line="240" w:lineRule="auto"/>
        <w:rPr>
          <w:del w:id="1820" w:author="Michael Bell" w:date="2013-05-06T17:54:00Z"/>
          <w:rFonts w:ascii="Courier New" w:hAnsi="Courier New" w:cs="Courier New"/>
          <w:color w:val="008000"/>
          <w:sz w:val="20"/>
          <w:szCs w:val="20"/>
          <w:highlight w:val="white"/>
        </w:rPr>
      </w:pPr>
      <w:del w:id="1821" w:author="Michael Bell" w:date="2013-05-06T17:54:00Z">
        <w:r w:rsidDel="00116173">
          <w:rPr>
            <w:rFonts w:ascii="Courier New" w:hAnsi="Courier New" w:cs="Courier New"/>
            <w:color w:val="008000"/>
            <w:sz w:val="20"/>
            <w:szCs w:val="20"/>
            <w:highlight w:val="white"/>
          </w:rPr>
          <w:delText xml:space="preserve"> </w:delText>
        </w:r>
      </w:del>
    </w:p>
    <w:p w14:paraId="0866DF76" w14:textId="4AF58652" w:rsidR="00D3128F" w:rsidDel="00116173" w:rsidRDefault="00D3128F" w:rsidP="00D3128F">
      <w:pPr>
        <w:autoSpaceDE w:val="0"/>
        <w:autoSpaceDN w:val="0"/>
        <w:adjustRightInd w:val="0"/>
        <w:spacing w:after="0" w:line="240" w:lineRule="auto"/>
        <w:rPr>
          <w:del w:id="1822" w:author="Michael Bell" w:date="2013-05-06T17:54:00Z"/>
          <w:rFonts w:ascii="Courier New" w:hAnsi="Courier New" w:cs="Courier New"/>
          <w:color w:val="008000"/>
          <w:sz w:val="20"/>
          <w:szCs w:val="20"/>
          <w:highlight w:val="white"/>
        </w:rPr>
      </w:pPr>
      <w:del w:id="1823" w:author="Michael Bell" w:date="2013-05-06T17:54:00Z">
        <w:r w:rsidDel="00116173">
          <w:rPr>
            <w:rFonts w:ascii="Courier New" w:hAnsi="Courier New" w:cs="Courier New"/>
            <w:color w:val="008000"/>
            <w:sz w:val="20"/>
            <w:szCs w:val="20"/>
            <w:highlight w:val="white"/>
          </w:rPr>
          <w:delText xml:space="preserve"> V1.0</w:delText>
        </w:r>
      </w:del>
    </w:p>
    <w:p w14:paraId="6D9773BA" w14:textId="482EE170" w:rsidR="00D3128F" w:rsidDel="00116173" w:rsidRDefault="00D3128F" w:rsidP="00D3128F">
      <w:pPr>
        <w:autoSpaceDE w:val="0"/>
        <w:autoSpaceDN w:val="0"/>
        <w:adjustRightInd w:val="0"/>
        <w:spacing w:after="0" w:line="240" w:lineRule="auto"/>
        <w:rPr>
          <w:del w:id="1824" w:author="Michael Bell" w:date="2013-05-06T17:54:00Z"/>
          <w:rFonts w:ascii="Courier New" w:hAnsi="Courier New" w:cs="Courier New"/>
          <w:color w:val="008000"/>
          <w:sz w:val="20"/>
          <w:szCs w:val="20"/>
          <w:highlight w:val="white"/>
        </w:rPr>
      </w:pPr>
      <w:del w:id="1825" w:author="Michael Bell" w:date="2013-05-06T17:54:00Z">
        <w:r w:rsidDel="00116173">
          <w:rPr>
            <w:rFonts w:ascii="Courier New" w:hAnsi="Courier New" w:cs="Courier New"/>
            <w:color w:val="008000"/>
            <w:sz w:val="20"/>
            <w:szCs w:val="20"/>
            <w:highlight w:val="white"/>
          </w:rPr>
          <w:delText xml:space="preserve"> </w:delText>
        </w:r>
      </w:del>
    </w:p>
    <w:p w14:paraId="663F99CF" w14:textId="498B63DF" w:rsidR="00D3128F" w:rsidDel="00116173" w:rsidRDefault="00D3128F" w:rsidP="00D3128F">
      <w:pPr>
        <w:autoSpaceDE w:val="0"/>
        <w:autoSpaceDN w:val="0"/>
        <w:adjustRightInd w:val="0"/>
        <w:spacing w:after="0" w:line="240" w:lineRule="auto"/>
        <w:rPr>
          <w:del w:id="1826" w:author="Michael Bell" w:date="2013-05-06T17:54:00Z"/>
          <w:rFonts w:ascii="Courier New" w:hAnsi="Courier New" w:cs="Courier New"/>
          <w:color w:val="008000"/>
          <w:sz w:val="20"/>
          <w:szCs w:val="20"/>
          <w:highlight w:val="white"/>
        </w:rPr>
      </w:pPr>
      <w:del w:id="1827"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0FC8220" w14:textId="03834838" w:rsidR="00D3128F" w:rsidDel="00116173" w:rsidRDefault="00D3128F" w:rsidP="00D3128F">
      <w:pPr>
        <w:autoSpaceDE w:val="0"/>
        <w:autoSpaceDN w:val="0"/>
        <w:adjustRightInd w:val="0"/>
        <w:spacing w:after="0" w:line="240" w:lineRule="auto"/>
        <w:rPr>
          <w:del w:id="1828" w:author="Michael Bell" w:date="2013-05-06T17:54:00Z"/>
          <w:rFonts w:ascii="Courier New" w:hAnsi="Courier New" w:cs="Courier New"/>
          <w:color w:val="008000"/>
          <w:sz w:val="20"/>
          <w:szCs w:val="20"/>
          <w:highlight w:val="white"/>
        </w:rPr>
      </w:pPr>
      <w:del w:id="1829" w:author="Michael Bell" w:date="2013-05-06T17:54:00Z">
        <w:r w:rsidDel="00116173">
          <w:rPr>
            <w:rFonts w:ascii="Courier New" w:hAnsi="Courier New" w:cs="Courier New"/>
            <w:color w:val="008000"/>
            <w:sz w:val="20"/>
            <w:szCs w:val="20"/>
            <w:highlight w:val="white"/>
          </w:rPr>
          <w:delText xml:space="preserve"> </w:delText>
        </w:r>
      </w:del>
    </w:p>
    <w:p w14:paraId="6218DCFD" w14:textId="5E763687" w:rsidR="00D3128F" w:rsidDel="00116173" w:rsidRDefault="00D3128F" w:rsidP="00D3128F">
      <w:pPr>
        <w:autoSpaceDE w:val="0"/>
        <w:autoSpaceDN w:val="0"/>
        <w:adjustRightInd w:val="0"/>
        <w:spacing w:after="0" w:line="240" w:lineRule="auto"/>
        <w:rPr>
          <w:del w:id="1830" w:author="Michael Bell" w:date="2013-05-06T17:54:00Z"/>
          <w:rFonts w:ascii="Courier New" w:hAnsi="Courier New" w:cs="Courier New"/>
          <w:color w:val="008000"/>
          <w:sz w:val="20"/>
          <w:szCs w:val="20"/>
          <w:highlight w:val="white"/>
        </w:rPr>
      </w:pPr>
      <w:del w:id="1831" w:author="Michael Bell" w:date="2013-05-06T17:54:00Z">
        <w:r w:rsidDel="00116173">
          <w:rPr>
            <w:rFonts w:ascii="Courier New" w:hAnsi="Courier New" w:cs="Courier New"/>
            <w:color w:val="008000"/>
            <w:sz w:val="20"/>
            <w:szCs w:val="20"/>
            <w:highlight w:val="white"/>
          </w:rPr>
          <w:delText xml:space="preserve"> By Michael Bell</w:delText>
        </w:r>
      </w:del>
    </w:p>
    <w:p w14:paraId="6EE2CE2B" w14:textId="7816BCFF" w:rsidR="00D3128F" w:rsidDel="00116173" w:rsidRDefault="00D3128F" w:rsidP="00D3128F">
      <w:pPr>
        <w:autoSpaceDE w:val="0"/>
        <w:autoSpaceDN w:val="0"/>
        <w:adjustRightInd w:val="0"/>
        <w:spacing w:after="0" w:line="240" w:lineRule="auto"/>
        <w:rPr>
          <w:del w:id="1832" w:author="Michael Bell" w:date="2013-05-06T17:54:00Z"/>
          <w:rFonts w:ascii="Courier New" w:hAnsi="Courier New" w:cs="Courier New"/>
          <w:color w:val="008000"/>
          <w:sz w:val="20"/>
          <w:szCs w:val="20"/>
          <w:highlight w:val="white"/>
        </w:rPr>
      </w:pPr>
      <w:del w:id="1833" w:author="Michael Bell" w:date="2013-05-06T17:54:00Z">
        <w:r w:rsidDel="00116173">
          <w:rPr>
            <w:rFonts w:ascii="Courier New" w:hAnsi="Courier New" w:cs="Courier New"/>
            <w:color w:val="008000"/>
            <w:sz w:val="20"/>
            <w:szCs w:val="20"/>
            <w:highlight w:val="white"/>
          </w:rPr>
          <w:delText xml:space="preserve"> </w:delText>
        </w:r>
      </w:del>
    </w:p>
    <w:p w14:paraId="0E0C35EB" w14:textId="1B5D6851" w:rsidR="00D3128F" w:rsidDel="00116173" w:rsidRDefault="00D3128F" w:rsidP="00D3128F">
      <w:pPr>
        <w:autoSpaceDE w:val="0"/>
        <w:autoSpaceDN w:val="0"/>
        <w:adjustRightInd w:val="0"/>
        <w:spacing w:after="0" w:line="240" w:lineRule="auto"/>
        <w:rPr>
          <w:del w:id="1834" w:author="Michael Bell" w:date="2013-05-06T17:54:00Z"/>
          <w:rFonts w:ascii="Courier New" w:hAnsi="Courier New" w:cs="Courier New"/>
          <w:color w:val="008000"/>
          <w:sz w:val="20"/>
          <w:szCs w:val="20"/>
          <w:highlight w:val="white"/>
        </w:rPr>
      </w:pPr>
      <w:del w:id="1835"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57D3A3D" w14:textId="6977B1A2" w:rsidR="00D3128F" w:rsidDel="00116173" w:rsidRDefault="00D3128F" w:rsidP="00D3128F">
      <w:pPr>
        <w:autoSpaceDE w:val="0"/>
        <w:autoSpaceDN w:val="0"/>
        <w:adjustRightInd w:val="0"/>
        <w:spacing w:after="0" w:line="240" w:lineRule="auto"/>
        <w:rPr>
          <w:del w:id="1836" w:author="Michael Bell" w:date="2013-05-06T17:54:00Z"/>
          <w:rFonts w:ascii="Courier New" w:hAnsi="Courier New" w:cs="Courier New"/>
          <w:color w:val="008000"/>
          <w:sz w:val="20"/>
          <w:szCs w:val="20"/>
          <w:highlight w:val="white"/>
        </w:rPr>
      </w:pPr>
      <w:del w:id="1837" w:author="Michael Bell" w:date="2013-05-06T17:54:00Z">
        <w:r w:rsidDel="00116173">
          <w:rPr>
            <w:rFonts w:ascii="Courier New" w:hAnsi="Courier New" w:cs="Courier New"/>
            <w:color w:val="008000"/>
            <w:sz w:val="20"/>
            <w:szCs w:val="20"/>
            <w:highlight w:val="white"/>
          </w:rPr>
          <w:delText xml:space="preserve"> </w:delText>
        </w:r>
      </w:del>
    </w:p>
    <w:p w14:paraId="302FDCAD" w14:textId="372D43E9" w:rsidR="00D3128F" w:rsidDel="00116173" w:rsidRDefault="00D3128F" w:rsidP="00D3128F">
      <w:pPr>
        <w:autoSpaceDE w:val="0"/>
        <w:autoSpaceDN w:val="0"/>
        <w:adjustRightInd w:val="0"/>
        <w:spacing w:after="0" w:line="240" w:lineRule="auto"/>
        <w:rPr>
          <w:del w:id="1838" w:author="Michael Bell" w:date="2013-05-06T17:54:00Z"/>
          <w:rFonts w:ascii="Courier New" w:hAnsi="Courier New" w:cs="Courier New"/>
          <w:color w:val="000000"/>
          <w:sz w:val="20"/>
          <w:szCs w:val="20"/>
          <w:highlight w:val="white"/>
        </w:rPr>
      </w:pPr>
      <w:del w:id="1839" w:author="Michael Bell" w:date="2013-05-06T17:54:00Z">
        <w:r w:rsidDel="00116173">
          <w:rPr>
            <w:rFonts w:ascii="Courier New" w:hAnsi="Courier New" w:cs="Courier New"/>
            <w:color w:val="008000"/>
            <w:sz w:val="20"/>
            <w:szCs w:val="20"/>
            <w:highlight w:val="white"/>
          </w:rPr>
          <w:delText xml:space="preserve"> */</w:delText>
        </w:r>
      </w:del>
    </w:p>
    <w:p w14:paraId="37319A43" w14:textId="5E9320CD" w:rsidR="00D3128F" w:rsidDel="00116173" w:rsidRDefault="00D3128F" w:rsidP="00D3128F">
      <w:pPr>
        <w:autoSpaceDE w:val="0"/>
        <w:autoSpaceDN w:val="0"/>
        <w:adjustRightInd w:val="0"/>
        <w:spacing w:after="0" w:line="240" w:lineRule="auto"/>
        <w:rPr>
          <w:del w:id="1840" w:author="Michael Bell" w:date="2013-05-06T17:54:00Z"/>
          <w:rFonts w:ascii="Courier New" w:hAnsi="Courier New" w:cs="Courier New"/>
          <w:color w:val="000000"/>
          <w:sz w:val="20"/>
          <w:szCs w:val="20"/>
          <w:highlight w:val="white"/>
        </w:rPr>
      </w:pPr>
      <w:del w:id="1841" w:author="Michael Bell" w:date="2013-05-06T17:54:00Z">
        <w:r w:rsidDel="00116173">
          <w:rPr>
            <w:rFonts w:ascii="Courier New" w:hAnsi="Courier New" w:cs="Courier New"/>
            <w:color w:val="000000"/>
            <w:sz w:val="20"/>
            <w:szCs w:val="20"/>
            <w:highlight w:val="white"/>
          </w:rPr>
          <w:delText xml:space="preserve"> </w:delText>
        </w:r>
      </w:del>
    </w:p>
    <w:p w14:paraId="04F7C5C6" w14:textId="7DE3E36A" w:rsidR="00D3128F" w:rsidDel="00116173" w:rsidRDefault="00D3128F" w:rsidP="00D3128F">
      <w:pPr>
        <w:autoSpaceDE w:val="0"/>
        <w:autoSpaceDN w:val="0"/>
        <w:adjustRightInd w:val="0"/>
        <w:spacing w:after="0" w:line="240" w:lineRule="auto"/>
        <w:rPr>
          <w:del w:id="1842" w:author="Michael Bell" w:date="2013-05-06T17:54:00Z"/>
          <w:rFonts w:ascii="Courier New" w:hAnsi="Courier New" w:cs="Courier New"/>
          <w:color w:val="008000"/>
          <w:sz w:val="20"/>
          <w:szCs w:val="20"/>
          <w:highlight w:val="white"/>
        </w:rPr>
      </w:pPr>
      <w:del w:id="18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is called when enter is pressed it either sets the instruction set to the apropriate station or</w:delText>
        </w:r>
      </w:del>
    </w:p>
    <w:p w14:paraId="306AF0B5" w14:textId="3260054F" w:rsidR="00D3128F" w:rsidDel="00116173" w:rsidRDefault="00D3128F" w:rsidP="00D3128F">
      <w:pPr>
        <w:autoSpaceDE w:val="0"/>
        <w:autoSpaceDN w:val="0"/>
        <w:adjustRightInd w:val="0"/>
        <w:spacing w:after="0" w:line="240" w:lineRule="auto"/>
        <w:rPr>
          <w:del w:id="1844" w:author="Michael Bell" w:date="2013-05-06T17:54:00Z"/>
          <w:rFonts w:ascii="Courier New" w:hAnsi="Courier New" w:cs="Courier New"/>
          <w:color w:val="000000"/>
          <w:sz w:val="20"/>
          <w:szCs w:val="20"/>
          <w:highlight w:val="white"/>
        </w:rPr>
      </w:pPr>
      <w:del w:id="1845" w:author="Michael Bell" w:date="2013-05-06T17:54:00Z">
        <w:r w:rsidDel="00116173">
          <w:rPr>
            <w:rFonts w:ascii="Courier New" w:hAnsi="Courier New" w:cs="Courier New"/>
            <w:color w:val="008000"/>
            <w:sz w:val="20"/>
            <w:szCs w:val="20"/>
            <w:highlight w:val="white"/>
          </w:rPr>
          <w:delText xml:space="preserve"> it runs the function for backlight or top speed*/</w:delText>
        </w:r>
      </w:del>
    </w:p>
    <w:p w14:paraId="11A116F0" w14:textId="28B88211" w:rsidR="00D3128F" w:rsidDel="00116173" w:rsidRDefault="00D3128F" w:rsidP="00D3128F">
      <w:pPr>
        <w:autoSpaceDE w:val="0"/>
        <w:autoSpaceDN w:val="0"/>
        <w:adjustRightInd w:val="0"/>
        <w:spacing w:after="0" w:line="240" w:lineRule="auto"/>
        <w:rPr>
          <w:del w:id="1846" w:author="Michael Bell" w:date="2013-05-06T17:54:00Z"/>
          <w:rFonts w:ascii="Courier New" w:hAnsi="Courier New" w:cs="Courier New"/>
          <w:color w:val="000000"/>
          <w:sz w:val="20"/>
          <w:szCs w:val="20"/>
          <w:highlight w:val="white"/>
        </w:rPr>
      </w:pPr>
    </w:p>
    <w:p w14:paraId="6BF9BE17" w14:textId="44386501" w:rsidR="00D3128F" w:rsidDel="00116173" w:rsidRDefault="00D3128F" w:rsidP="00D3128F">
      <w:pPr>
        <w:autoSpaceDE w:val="0"/>
        <w:autoSpaceDN w:val="0"/>
        <w:adjustRightInd w:val="0"/>
        <w:spacing w:after="0" w:line="240" w:lineRule="auto"/>
        <w:rPr>
          <w:del w:id="1847" w:author="Michael Bell" w:date="2013-05-06T17:54:00Z"/>
          <w:rFonts w:ascii="Courier New" w:hAnsi="Courier New" w:cs="Courier New"/>
          <w:color w:val="008000"/>
          <w:sz w:val="20"/>
          <w:szCs w:val="20"/>
          <w:highlight w:val="white"/>
        </w:rPr>
      </w:pPr>
      <w:del w:id="184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function takes in the current menu position</w:delText>
        </w:r>
      </w:del>
    </w:p>
    <w:p w14:paraId="66FE6E71" w14:textId="6CEA8F70" w:rsidR="00D3128F" w:rsidDel="00116173" w:rsidRDefault="00D3128F" w:rsidP="00D3128F">
      <w:pPr>
        <w:autoSpaceDE w:val="0"/>
        <w:autoSpaceDN w:val="0"/>
        <w:adjustRightInd w:val="0"/>
        <w:spacing w:after="0" w:line="240" w:lineRule="auto"/>
        <w:rPr>
          <w:del w:id="1849" w:author="Michael Bell" w:date="2013-05-06T17:54:00Z"/>
          <w:rFonts w:ascii="Courier New" w:hAnsi="Courier New" w:cs="Courier New"/>
          <w:color w:val="000000"/>
          <w:sz w:val="20"/>
          <w:szCs w:val="20"/>
          <w:highlight w:val="white"/>
        </w:rPr>
      </w:pPr>
      <w:del w:id="1850" w:author="Michael Bell" w:date="2013-05-06T17:54:00Z">
        <w:r w:rsidDel="00116173">
          <w:rPr>
            <w:rFonts w:ascii="Courier New" w:hAnsi="Courier New" w:cs="Courier New"/>
            <w:b/>
            <w:bCs/>
            <w:color w:val="000080"/>
            <w:sz w:val="20"/>
            <w:szCs w:val="20"/>
            <w:highlight w:val="white"/>
          </w:rPr>
          <w:delText>{</w:delText>
        </w:r>
      </w:del>
    </w:p>
    <w:p w14:paraId="49DFC914" w14:textId="2B7001C8" w:rsidR="00D3128F" w:rsidDel="00116173" w:rsidRDefault="00D3128F" w:rsidP="00D3128F">
      <w:pPr>
        <w:autoSpaceDE w:val="0"/>
        <w:autoSpaceDN w:val="0"/>
        <w:adjustRightInd w:val="0"/>
        <w:spacing w:after="0" w:line="240" w:lineRule="auto"/>
        <w:rPr>
          <w:del w:id="1851" w:author="Michael Bell" w:date="2013-05-06T17:54:00Z"/>
          <w:rFonts w:ascii="Courier New" w:hAnsi="Courier New" w:cs="Courier New"/>
          <w:color w:val="008000"/>
          <w:sz w:val="20"/>
          <w:szCs w:val="20"/>
          <w:highlight w:val="white"/>
        </w:rPr>
      </w:pPr>
      <w:del w:id="18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menuY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//only options in the third colum do things so we check if the selected option is there</w:delText>
        </w:r>
      </w:del>
    </w:p>
    <w:p w14:paraId="2931F0EA" w14:textId="5C7FCFBA" w:rsidR="00D3128F" w:rsidDel="00116173" w:rsidRDefault="00D3128F" w:rsidP="00D3128F">
      <w:pPr>
        <w:autoSpaceDE w:val="0"/>
        <w:autoSpaceDN w:val="0"/>
        <w:adjustRightInd w:val="0"/>
        <w:spacing w:after="0" w:line="240" w:lineRule="auto"/>
        <w:rPr>
          <w:del w:id="1853" w:author="Michael Bell" w:date="2013-05-06T17:54:00Z"/>
          <w:rFonts w:ascii="Courier New" w:hAnsi="Courier New" w:cs="Courier New"/>
          <w:color w:val="008000"/>
          <w:sz w:val="20"/>
          <w:szCs w:val="20"/>
          <w:highlight w:val="white"/>
        </w:rPr>
      </w:pPr>
      <w:del w:id="18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section is for when a station is selected, the first 7 options are stations so we check weather that is in bounds</w:delText>
        </w:r>
      </w:del>
    </w:p>
    <w:p w14:paraId="7BF40304" w14:textId="2B97810D" w:rsidR="00D3128F" w:rsidDel="00116173" w:rsidRDefault="00D3128F" w:rsidP="00D3128F">
      <w:pPr>
        <w:autoSpaceDE w:val="0"/>
        <w:autoSpaceDN w:val="0"/>
        <w:adjustRightInd w:val="0"/>
        <w:spacing w:after="0" w:line="240" w:lineRule="auto"/>
        <w:rPr>
          <w:del w:id="1855" w:author="Michael Bell" w:date="2013-05-06T17:54:00Z"/>
          <w:rFonts w:ascii="Courier New" w:hAnsi="Courier New" w:cs="Courier New"/>
          <w:color w:val="008000"/>
          <w:sz w:val="20"/>
          <w:szCs w:val="20"/>
          <w:highlight w:val="white"/>
        </w:rPr>
      </w:pPr>
      <w:del w:id="18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already in transit then the enter button should not do anything so we check that as well</w:delText>
        </w:r>
      </w:del>
    </w:p>
    <w:p w14:paraId="5B24B1A1" w14:textId="558B2904" w:rsidR="00D3128F" w:rsidDel="00116173" w:rsidRDefault="00D3128F" w:rsidP="00D3128F">
      <w:pPr>
        <w:autoSpaceDE w:val="0"/>
        <w:autoSpaceDN w:val="0"/>
        <w:adjustRightInd w:val="0"/>
        <w:spacing w:after="0" w:line="240" w:lineRule="auto"/>
        <w:rPr>
          <w:del w:id="1857" w:author="Michael Bell" w:date="2013-05-06T17:54:00Z"/>
          <w:rFonts w:ascii="Courier New" w:hAnsi="Courier New" w:cs="Courier New"/>
          <w:color w:val="000000"/>
          <w:sz w:val="20"/>
          <w:szCs w:val="20"/>
          <w:highlight w:val="white"/>
        </w:rPr>
      </w:pPr>
      <w:del w:id="18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9BF4D06" w14:textId="16E7DE40" w:rsidR="00D3128F" w:rsidDel="00116173" w:rsidRDefault="00D3128F" w:rsidP="00D3128F">
      <w:pPr>
        <w:autoSpaceDE w:val="0"/>
        <w:autoSpaceDN w:val="0"/>
        <w:adjustRightInd w:val="0"/>
        <w:spacing w:after="0" w:line="240" w:lineRule="auto"/>
        <w:rPr>
          <w:del w:id="1859" w:author="Michael Bell" w:date="2013-05-06T17:54:00Z"/>
          <w:rFonts w:ascii="Courier New" w:hAnsi="Courier New" w:cs="Courier New"/>
          <w:color w:val="008000"/>
          <w:sz w:val="20"/>
          <w:szCs w:val="20"/>
          <w:highlight w:val="white"/>
        </w:rPr>
      </w:pPr>
      <w:del w:id="1860"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y position of the cursor also corresponds to the relivent instruction set, this is selected when enter is pressed</w:delText>
        </w:r>
      </w:del>
    </w:p>
    <w:p w14:paraId="2AFAA95C" w14:textId="59A02318" w:rsidR="00D3128F" w:rsidDel="00116173" w:rsidRDefault="00D3128F" w:rsidP="00D3128F">
      <w:pPr>
        <w:autoSpaceDE w:val="0"/>
        <w:autoSpaceDN w:val="0"/>
        <w:adjustRightInd w:val="0"/>
        <w:spacing w:after="0" w:line="240" w:lineRule="auto"/>
        <w:rPr>
          <w:del w:id="1861" w:author="Michael Bell" w:date="2013-05-06T17:54:00Z"/>
          <w:rFonts w:ascii="Courier New" w:hAnsi="Courier New" w:cs="Courier New"/>
          <w:color w:val="008000"/>
          <w:sz w:val="20"/>
          <w:szCs w:val="20"/>
          <w:highlight w:val="white"/>
        </w:rPr>
      </w:pPr>
      <w:del w:id="1862"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then go to the start of the instructions</w:delText>
        </w:r>
      </w:del>
    </w:p>
    <w:p w14:paraId="6D400184" w14:textId="6F6F3971" w:rsidR="00D3128F" w:rsidDel="00116173" w:rsidRDefault="00D3128F" w:rsidP="00D3128F">
      <w:pPr>
        <w:autoSpaceDE w:val="0"/>
        <w:autoSpaceDN w:val="0"/>
        <w:adjustRightInd w:val="0"/>
        <w:spacing w:after="0" w:line="240" w:lineRule="auto"/>
        <w:rPr>
          <w:del w:id="1863" w:author="Michael Bell" w:date="2013-05-06T17:54:00Z"/>
          <w:rFonts w:ascii="Courier New" w:hAnsi="Courier New" w:cs="Courier New"/>
          <w:color w:val="000000"/>
          <w:sz w:val="20"/>
          <w:szCs w:val="20"/>
          <w:highlight w:val="white"/>
        </w:rPr>
      </w:pPr>
      <w:del w:id="1864" w:author="Michael Bell" w:date="2013-05-06T17:54:00Z">
        <w:r w:rsidDel="00116173">
          <w:rPr>
            <w:rFonts w:ascii="Courier New" w:hAnsi="Courier New" w:cs="Courier New"/>
            <w:color w:val="000000"/>
            <w:sz w:val="20"/>
            <w:szCs w:val="20"/>
            <w:highlight w:val="white"/>
          </w:rPr>
          <w:delText xml:space="preserve">    </w:delText>
        </w:r>
      </w:del>
    </w:p>
    <w:p w14:paraId="4B870FA7" w14:textId="34D35CCF" w:rsidR="00D3128F" w:rsidDel="00116173" w:rsidRDefault="00D3128F" w:rsidP="00D3128F">
      <w:pPr>
        <w:autoSpaceDE w:val="0"/>
        <w:autoSpaceDN w:val="0"/>
        <w:adjustRightInd w:val="0"/>
        <w:spacing w:after="0" w:line="240" w:lineRule="auto"/>
        <w:rPr>
          <w:del w:id="1865" w:author="Michael Bell" w:date="2013-05-06T17:54:00Z"/>
          <w:rFonts w:ascii="Courier New" w:hAnsi="Courier New" w:cs="Courier New"/>
          <w:color w:val="008000"/>
          <w:sz w:val="20"/>
          <w:szCs w:val="20"/>
          <w:highlight w:val="white"/>
        </w:rPr>
      </w:pPr>
      <w:del w:id="1866"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cursor is reset for when transit is complete</w:delText>
        </w:r>
      </w:del>
    </w:p>
    <w:p w14:paraId="17704653" w14:textId="2784BA3D" w:rsidR="00D3128F" w:rsidDel="00116173" w:rsidRDefault="00D3128F" w:rsidP="00D3128F">
      <w:pPr>
        <w:autoSpaceDE w:val="0"/>
        <w:autoSpaceDN w:val="0"/>
        <w:adjustRightInd w:val="0"/>
        <w:spacing w:after="0" w:line="240" w:lineRule="auto"/>
        <w:rPr>
          <w:del w:id="1867" w:author="Michael Bell" w:date="2013-05-06T17:54:00Z"/>
          <w:rFonts w:ascii="Courier New" w:hAnsi="Courier New" w:cs="Courier New"/>
          <w:color w:val="000000"/>
          <w:sz w:val="20"/>
          <w:szCs w:val="20"/>
          <w:highlight w:val="white"/>
        </w:rPr>
      </w:pPr>
      <w:del w:id="1868"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49468AA9" w14:textId="29E97B05" w:rsidR="00D3128F" w:rsidDel="00116173" w:rsidRDefault="00D3128F" w:rsidP="00D3128F">
      <w:pPr>
        <w:autoSpaceDE w:val="0"/>
        <w:autoSpaceDN w:val="0"/>
        <w:adjustRightInd w:val="0"/>
        <w:spacing w:after="0" w:line="240" w:lineRule="auto"/>
        <w:rPr>
          <w:del w:id="1869" w:author="Michael Bell" w:date="2013-05-06T17:54:00Z"/>
          <w:rFonts w:ascii="Courier New" w:hAnsi="Courier New" w:cs="Courier New"/>
          <w:color w:val="000000"/>
          <w:sz w:val="20"/>
          <w:szCs w:val="20"/>
          <w:highlight w:val="white"/>
        </w:rPr>
      </w:pPr>
      <w:del w:id="1870" w:author="Michael Bell" w:date="2013-05-06T17:54:00Z">
        <w:r w:rsidDel="00116173">
          <w:rPr>
            <w:rFonts w:ascii="Courier New" w:hAnsi="Courier New" w:cs="Courier New"/>
            <w:color w:val="000000"/>
            <w:sz w:val="20"/>
            <w:szCs w:val="20"/>
            <w:highlight w:val="white"/>
          </w:rPr>
          <w:delText xml:space="preserve">    </w:delText>
        </w:r>
      </w:del>
    </w:p>
    <w:p w14:paraId="32424B30" w14:textId="3EF57959" w:rsidR="00D3128F" w:rsidDel="00116173" w:rsidRDefault="00D3128F" w:rsidP="00D3128F">
      <w:pPr>
        <w:autoSpaceDE w:val="0"/>
        <w:autoSpaceDN w:val="0"/>
        <w:adjustRightInd w:val="0"/>
        <w:spacing w:after="0" w:line="240" w:lineRule="auto"/>
        <w:rPr>
          <w:del w:id="1871" w:author="Michael Bell" w:date="2013-05-06T17:54:00Z"/>
          <w:rFonts w:ascii="Courier New" w:hAnsi="Courier New" w:cs="Courier New"/>
          <w:color w:val="008000"/>
          <w:sz w:val="20"/>
          <w:szCs w:val="20"/>
          <w:highlight w:val="white"/>
        </w:rPr>
      </w:pPr>
      <w:del w:id="1872"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set the train in transit which starts the instructions and locks the screen</w:delText>
        </w:r>
      </w:del>
    </w:p>
    <w:p w14:paraId="344B4974" w14:textId="07A4ADEA" w:rsidR="00D3128F" w:rsidDel="00116173" w:rsidRDefault="00D3128F" w:rsidP="00D3128F">
      <w:pPr>
        <w:autoSpaceDE w:val="0"/>
        <w:autoSpaceDN w:val="0"/>
        <w:adjustRightInd w:val="0"/>
        <w:spacing w:after="0" w:line="240" w:lineRule="auto"/>
        <w:rPr>
          <w:del w:id="1873" w:author="Michael Bell" w:date="2013-05-06T17:54:00Z"/>
          <w:rFonts w:ascii="Courier New" w:hAnsi="Courier New" w:cs="Courier New"/>
          <w:color w:val="000000"/>
          <w:sz w:val="20"/>
          <w:szCs w:val="20"/>
          <w:highlight w:val="white"/>
        </w:rPr>
      </w:pPr>
      <w:del w:id="18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4DB8E3" w14:textId="3A936457" w:rsidR="00D3128F" w:rsidDel="00116173" w:rsidRDefault="00D3128F" w:rsidP="00D3128F">
      <w:pPr>
        <w:autoSpaceDE w:val="0"/>
        <w:autoSpaceDN w:val="0"/>
        <w:adjustRightInd w:val="0"/>
        <w:spacing w:after="0" w:line="240" w:lineRule="auto"/>
        <w:rPr>
          <w:del w:id="1875" w:author="Michael Bell" w:date="2013-05-06T17:54:00Z"/>
          <w:rFonts w:ascii="Courier New" w:hAnsi="Courier New" w:cs="Courier New"/>
          <w:color w:val="000000"/>
          <w:sz w:val="20"/>
          <w:szCs w:val="20"/>
          <w:highlight w:val="white"/>
        </w:rPr>
      </w:pPr>
      <w:del w:id="1876" w:author="Michael Bell" w:date="2013-05-06T17:54:00Z">
        <w:r w:rsidDel="00116173">
          <w:rPr>
            <w:rFonts w:ascii="Courier New" w:hAnsi="Courier New" w:cs="Courier New"/>
            <w:b/>
            <w:bCs/>
            <w:color w:val="000080"/>
            <w:sz w:val="20"/>
            <w:szCs w:val="20"/>
            <w:highlight w:val="white"/>
          </w:rPr>
          <w:delText>}</w:delText>
        </w:r>
      </w:del>
    </w:p>
    <w:p w14:paraId="22F78574" w14:textId="6BE8EF32" w:rsidR="003F0072" w:rsidRDefault="003F0072">
      <w:del w:id="1877" w:author="Michael Bell" w:date="2013-05-06T18:12:00Z">
        <w:r w:rsidDel="00973ACE">
          <w:br w:type="page"/>
        </w:r>
      </w:del>
    </w:p>
    <w:p w14:paraId="03D6C323" w14:textId="77777777" w:rsidR="003F0072" w:rsidRDefault="003F0072" w:rsidP="003F0072">
      <w:pPr>
        <w:pStyle w:val="Heading2"/>
      </w:pPr>
      <w:r>
        <w:t>checkConditions.ino</w:t>
      </w:r>
    </w:p>
    <w:p w14:paraId="1EA6B9DB" w14:textId="77777777" w:rsidR="003A2FEE" w:rsidRDefault="003A2FEE" w:rsidP="003A2FEE">
      <w:pPr>
        <w:autoSpaceDE w:val="0"/>
        <w:autoSpaceDN w:val="0"/>
        <w:adjustRightInd w:val="0"/>
        <w:spacing w:after="0" w:line="240" w:lineRule="auto"/>
        <w:rPr>
          <w:ins w:id="1878" w:author="Michael Bell" w:date="2013-05-06T17:59:00Z"/>
          <w:rFonts w:ascii="Courier New" w:hAnsi="Courier New" w:cs="Courier New"/>
          <w:color w:val="008000"/>
          <w:sz w:val="20"/>
          <w:szCs w:val="20"/>
          <w:highlight w:val="white"/>
        </w:rPr>
      </w:pPr>
      <w:ins w:id="1879" w:author="Michael Bell" w:date="2013-05-06T17:59:00Z">
        <w:r>
          <w:rPr>
            <w:rFonts w:ascii="Courier New" w:hAnsi="Courier New" w:cs="Courier New"/>
            <w:color w:val="008000"/>
            <w:sz w:val="20"/>
            <w:szCs w:val="20"/>
            <w:highlight w:val="white"/>
          </w:rPr>
          <w:t>/*</w:t>
        </w:r>
      </w:ins>
    </w:p>
    <w:p w14:paraId="7D34D9BA" w14:textId="77777777" w:rsidR="003A2FEE" w:rsidRDefault="003A2FEE" w:rsidP="003A2FEE">
      <w:pPr>
        <w:autoSpaceDE w:val="0"/>
        <w:autoSpaceDN w:val="0"/>
        <w:adjustRightInd w:val="0"/>
        <w:spacing w:after="0" w:line="240" w:lineRule="auto"/>
        <w:rPr>
          <w:ins w:id="1880" w:author="Michael Bell" w:date="2013-05-06T17:59:00Z"/>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ins w:id="1881" w:author="Michael Bell" w:date="2013-05-06T17:59:00Z"/>
          <w:rFonts w:ascii="Courier New" w:hAnsi="Courier New" w:cs="Courier New"/>
          <w:color w:val="008000"/>
          <w:sz w:val="20"/>
          <w:szCs w:val="20"/>
          <w:highlight w:val="white"/>
        </w:rPr>
      </w:pPr>
      <w:ins w:id="1882" w:author="Michael Bell" w:date="2013-05-06T17:59:00Z">
        <w:r>
          <w:rPr>
            <w:rFonts w:ascii="Courier New" w:hAnsi="Courier New" w:cs="Courier New"/>
            <w:color w:val="008000"/>
            <w:sz w:val="20"/>
            <w:szCs w:val="20"/>
            <w:highlight w:val="white"/>
          </w:rPr>
          <w:t xml:space="preserve"> BELTRAK</w:t>
        </w:r>
      </w:ins>
    </w:p>
    <w:p w14:paraId="41A33AC4" w14:textId="77777777" w:rsidR="003A2FEE" w:rsidRDefault="003A2FEE" w:rsidP="003A2FEE">
      <w:pPr>
        <w:autoSpaceDE w:val="0"/>
        <w:autoSpaceDN w:val="0"/>
        <w:adjustRightInd w:val="0"/>
        <w:spacing w:after="0" w:line="240" w:lineRule="auto"/>
        <w:rPr>
          <w:ins w:id="1883" w:author="Michael Bell" w:date="2013-05-06T17:59:00Z"/>
          <w:rFonts w:ascii="Courier New" w:hAnsi="Courier New" w:cs="Courier New"/>
          <w:color w:val="008000"/>
          <w:sz w:val="20"/>
          <w:szCs w:val="20"/>
          <w:highlight w:val="white"/>
        </w:rPr>
      </w:pPr>
      <w:ins w:id="1884" w:author="Michael Bell" w:date="2013-05-06T17:59:00Z">
        <w:r>
          <w:rPr>
            <w:rFonts w:ascii="Courier New" w:hAnsi="Courier New" w:cs="Courier New"/>
            <w:color w:val="008000"/>
            <w:sz w:val="20"/>
            <w:szCs w:val="20"/>
            <w:highlight w:val="white"/>
          </w:rPr>
          <w:t xml:space="preserve"> </w:t>
        </w:r>
      </w:ins>
    </w:p>
    <w:p w14:paraId="2E124B7E" w14:textId="77777777" w:rsidR="003A2FEE" w:rsidRDefault="003A2FEE" w:rsidP="003A2FEE">
      <w:pPr>
        <w:autoSpaceDE w:val="0"/>
        <w:autoSpaceDN w:val="0"/>
        <w:adjustRightInd w:val="0"/>
        <w:spacing w:after="0" w:line="240" w:lineRule="auto"/>
        <w:rPr>
          <w:ins w:id="1885" w:author="Michael Bell" w:date="2013-05-06T17:59:00Z"/>
          <w:rFonts w:ascii="Courier New" w:hAnsi="Courier New" w:cs="Courier New"/>
          <w:color w:val="008000"/>
          <w:sz w:val="20"/>
          <w:szCs w:val="20"/>
          <w:highlight w:val="white"/>
        </w:rPr>
      </w:pPr>
      <w:ins w:id="1886" w:author="Michael Bell" w:date="2013-05-06T17:59:00Z">
        <w:r>
          <w:rPr>
            <w:rFonts w:ascii="Courier New" w:hAnsi="Courier New" w:cs="Courier New"/>
            <w:color w:val="008000"/>
            <w:sz w:val="20"/>
            <w:szCs w:val="20"/>
            <w:highlight w:val="white"/>
          </w:rPr>
          <w:t xml:space="preserve"> V1.0</w:t>
        </w:r>
      </w:ins>
    </w:p>
    <w:p w14:paraId="0EE6F5E5" w14:textId="77777777" w:rsidR="003A2FEE" w:rsidRDefault="003A2FEE" w:rsidP="003A2FEE">
      <w:pPr>
        <w:autoSpaceDE w:val="0"/>
        <w:autoSpaceDN w:val="0"/>
        <w:adjustRightInd w:val="0"/>
        <w:spacing w:after="0" w:line="240" w:lineRule="auto"/>
        <w:rPr>
          <w:ins w:id="1887" w:author="Michael Bell" w:date="2013-05-06T17:59:00Z"/>
          <w:rFonts w:ascii="Courier New" w:hAnsi="Courier New" w:cs="Courier New"/>
          <w:color w:val="008000"/>
          <w:sz w:val="20"/>
          <w:szCs w:val="20"/>
          <w:highlight w:val="white"/>
        </w:rPr>
      </w:pPr>
      <w:ins w:id="1888" w:author="Michael Bell" w:date="2013-05-06T17:59:00Z">
        <w:r>
          <w:rPr>
            <w:rFonts w:ascii="Courier New" w:hAnsi="Courier New" w:cs="Courier New"/>
            <w:color w:val="008000"/>
            <w:sz w:val="20"/>
            <w:szCs w:val="20"/>
            <w:highlight w:val="white"/>
          </w:rPr>
          <w:t xml:space="preserve"> </w:t>
        </w:r>
      </w:ins>
    </w:p>
    <w:p w14:paraId="4D7412DB" w14:textId="77777777" w:rsidR="003A2FEE" w:rsidRDefault="003A2FEE" w:rsidP="003A2FEE">
      <w:pPr>
        <w:autoSpaceDE w:val="0"/>
        <w:autoSpaceDN w:val="0"/>
        <w:adjustRightInd w:val="0"/>
        <w:spacing w:after="0" w:line="240" w:lineRule="auto"/>
        <w:rPr>
          <w:ins w:id="1889" w:author="Michael Bell" w:date="2013-05-06T17:59:00Z"/>
          <w:rFonts w:ascii="Courier New" w:hAnsi="Courier New" w:cs="Courier New"/>
          <w:color w:val="008000"/>
          <w:sz w:val="20"/>
          <w:szCs w:val="20"/>
          <w:highlight w:val="white"/>
        </w:rPr>
      </w:pPr>
      <w:ins w:id="1890" w:author="Michael Bell" w:date="2013-05-06T17:59:00Z">
        <w:r>
          <w:rPr>
            <w:rFonts w:ascii="Courier New" w:hAnsi="Courier New" w:cs="Courier New"/>
            <w:color w:val="008000"/>
            <w:sz w:val="20"/>
            <w:szCs w:val="20"/>
            <w:highlight w:val="white"/>
          </w:rPr>
          <w:t xml:space="preserve"> Hornby trainset automation</w:t>
        </w:r>
      </w:ins>
    </w:p>
    <w:p w14:paraId="79042C07" w14:textId="77777777" w:rsidR="003A2FEE" w:rsidRDefault="003A2FEE" w:rsidP="003A2FEE">
      <w:pPr>
        <w:autoSpaceDE w:val="0"/>
        <w:autoSpaceDN w:val="0"/>
        <w:adjustRightInd w:val="0"/>
        <w:spacing w:after="0" w:line="240" w:lineRule="auto"/>
        <w:rPr>
          <w:ins w:id="1891" w:author="Michael Bell" w:date="2013-05-06T17:59:00Z"/>
          <w:rFonts w:ascii="Courier New" w:hAnsi="Courier New" w:cs="Courier New"/>
          <w:color w:val="008000"/>
          <w:sz w:val="20"/>
          <w:szCs w:val="20"/>
          <w:highlight w:val="white"/>
        </w:rPr>
      </w:pPr>
      <w:ins w:id="1892" w:author="Michael Bell" w:date="2013-05-06T17:59:00Z">
        <w:r>
          <w:rPr>
            <w:rFonts w:ascii="Courier New" w:hAnsi="Courier New" w:cs="Courier New"/>
            <w:color w:val="008000"/>
            <w:sz w:val="20"/>
            <w:szCs w:val="20"/>
            <w:highlight w:val="white"/>
          </w:rPr>
          <w:t xml:space="preserve"> </w:t>
        </w:r>
      </w:ins>
    </w:p>
    <w:p w14:paraId="301A0BE5" w14:textId="77777777" w:rsidR="003A2FEE" w:rsidRDefault="003A2FEE" w:rsidP="003A2FEE">
      <w:pPr>
        <w:autoSpaceDE w:val="0"/>
        <w:autoSpaceDN w:val="0"/>
        <w:adjustRightInd w:val="0"/>
        <w:spacing w:after="0" w:line="240" w:lineRule="auto"/>
        <w:rPr>
          <w:ins w:id="1893" w:author="Michael Bell" w:date="2013-05-06T17:59:00Z"/>
          <w:rFonts w:ascii="Courier New" w:hAnsi="Courier New" w:cs="Courier New"/>
          <w:color w:val="008000"/>
          <w:sz w:val="20"/>
          <w:szCs w:val="20"/>
          <w:highlight w:val="white"/>
        </w:rPr>
      </w:pPr>
      <w:ins w:id="1894" w:author="Michael Bell" w:date="2013-05-06T17:59:00Z">
        <w:r>
          <w:rPr>
            <w:rFonts w:ascii="Courier New" w:hAnsi="Courier New" w:cs="Courier New"/>
            <w:color w:val="008000"/>
            <w:sz w:val="20"/>
            <w:szCs w:val="20"/>
            <w:highlight w:val="white"/>
          </w:rPr>
          <w:t xml:space="preserve"> By Michael Bell</w:t>
        </w:r>
      </w:ins>
    </w:p>
    <w:p w14:paraId="724713B3" w14:textId="77777777" w:rsidR="003A2FEE" w:rsidRDefault="003A2FEE" w:rsidP="003A2FEE">
      <w:pPr>
        <w:autoSpaceDE w:val="0"/>
        <w:autoSpaceDN w:val="0"/>
        <w:adjustRightInd w:val="0"/>
        <w:spacing w:after="0" w:line="240" w:lineRule="auto"/>
        <w:rPr>
          <w:ins w:id="1895" w:author="Michael Bell" w:date="2013-05-06T17:59:00Z"/>
          <w:rFonts w:ascii="Courier New" w:hAnsi="Courier New" w:cs="Courier New"/>
          <w:color w:val="008000"/>
          <w:sz w:val="20"/>
          <w:szCs w:val="20"/>
          <w:highlight w:val="white"/>
        </w:rPr>
      </w:pPr>
      <w:ins w:id="1896" w:author="Michael Bell" w:date="2013-05-06T17:59:00Z">
        <w:r>
          <w:rPr>
            <w:rFonts w:ascii="Courier New" w:hAnsi="Courier New" w:cs="Courier New"/>
            <w:color w:val="008000"/>
            <w:sz w:val="20"/>
            <w:szCs w:val="20"/>
            <w:highlight w:val="white"/>
          </w:rPr>
          <w:t xml:space="preserve"> </w:t>
        </w:r>
      </w:ins>
    </w:p>
    <w:p w14:paraId="2BCBAD1E" w14:textId="77777777" w:rsidR="003A2FEE" w:rsidRDefault="003A2FEE" w:rsidP="003A2FEE">
      <w:pPr>
        <w:autoSpaceDE w:val="0"/>
        <w:autoSpaceDN w:val="0"/>
        <w:adjustRightInd w:val="0"/>
        <w:spacing w:after="0" w:line="240" w:lineRule="auto"/>
        <w:rPr>
          <w:ins w:id="1897" w:author="Michael Bell" w:date="2013-05-06T17:59:00Z"/>
          <w:rFonts w:ascii="Courier New" w:hAnsi="Courier New" w:cs="Courier New"/>
          <w:color w:val="008000"/>
          <w:sz w:val="20"/>
          <w:szCs w:val="20"/>
          <w:highlight w:val="white"/>
        </w:rPr>
      </w:pPr>
      <w:ins w:id="1898" w:author="Michael Bell" w:date="2013-05-06T17:59:00Z">
        <w:r>
          <w:rPr>
            <w:rFonts w:ascii="Courier New" w:hAnsi="Courier New" w:cs="Courier New"/>
            <w:color w:val="008000"/>
            <w:sz w:val="20"/>
            <w:szCs w:val="20"/>
            <w:highlight w:val="white"/>
          </w:rPr>
          <w:t xml:space="preserve"> Programing started: 02/02/2013 at 14:08</w:t>
        </w:r>
      </w:ins>
    </w:p>
    <w:p w14:paraId="3FBD31BD" w14:textId="77777777" w:rsidR="003A2FEE" w:rsidRDefault="003A2FEE" w:rsidP="003A2FEE">
      <w:pPr>
        <w:autoSpaceDE w:val="0"/>
        <w:autoSpaceDN w:val="0"/>
        <w:adjustRightInd w:val="0"/>
        <w:spacing w:after="0" w:line="240" w:lineRule="auto"/>
        <w:rPr>
          <w:ins w:id="1899" w:author="Michael Bell" w:date="2013-05-06T17:59:00Z"/>
          <w:rFonts w:ascii="Courier New" w:hAnsi="Courier New" w:cs="Courier New"/>
          <w:color w:val="008000"/>
          <w:sz w:val="20"/>
          <w:szCs w:val="20"/>
          <w:highlight w:val="white"/>
        </w:rPr>
      </w:pPr>
      <w:ins w:id="1900" w:author="Michael Bell" w:date="2013-05-06T17:59:00Z">
        <w:r>
          <w:rPr>
            <w:rFonts w:ascii="Courier New" w:hAnsi="Courier New" w:cs="Courier New"/>
            <w:color w:val="008000"/>
            <w:sz w:val="20"/>
            <w:szCs w:val="20"/>
            <w:highlight w:val="white"/>
          </w:rPr>
          <w:t xml:space="preserve"> </w:t>
        </w:r>
      </w:ins>
    </w:p>
    <w:p w14:paraId="5829F155" w14:textId="77777777" w:rsidR="003A2FEE" w:rsidRDefault="003A2FEE" w:rsidP="003A2FEE">
      <w:pPr>
        <w:autoSpaceDE w:val="0"/>
        <w:autoSpaceDN w:val="0"/>
        <w:adjustRightInd w:val="0"/>
        <w:spacing w:after="0" w:line="240" w:lineRule="auto"/>
        <w:rPr>
          <w:ins w:id="1901" w:author="Michael Bell" w:date="2013-05-06T17:59:00Z"/>
          <w:rFonts w:ascii="Courier New" w:hAnsi="Courier New" w:cs="Courier New"/>
          <w:color w:val="008000"/>
          <w:sz w:val="20"/>
          <w:szCs w:val="20"/>
          <w:highlight w:val="white"/>
        </w:rPr>
      </w:pPr>
      <w:ins w:id="1902" w:author="Michael Bell" w:date="2013-05-06T17:59:00Z">
        <w:r>
          <w:rPr>
            <w:rFonts w:ascii="Courier New" w:hAnsi="Courier New" w:cs="Courier New"/>
            <w:color w:val="008000"/>
            <w:sz w:val="20"/>
            <w:szCs w:val="20"/>
            <w:highlight w:val="white"/>
          </w:rPr>
          <w:t xml:space="preserve"> Programing completed: 06/05/2013 at 17:45</w:t>
        </w:r>
      </w:ins>
    </w:p>
    <w:p w14:paraId="5C1C2344" w14:textId="77777777" w:rsidR="003A2FEE" w:rsidRDefault="003A2FEE" w:rsidP="003A2FEE">
      <w:pPr>
        <w:autoSpaceDE w:val="0"/>
        <w:autoSpaceDN w:val="0"/>
        <w:adjustRightInd w:val="0"/>
        <w:spacing w:after="0" w:line="240" w:lineRule="auto"/>
        <w:rPr>
          <w:ins w:id="1903" w:author="Michael Bell" w:date="2013-05-06T17:59:00Z"/>
          <w:rFonts w:ascii="Courier New" w:hAnsi="Courier New" w:cs="Courier New"/>
          <w:color w:val="008000"/>
          <w:sz w:val="20"/>
          <w:szCs w:val="20"/>
          <w:highlight w:val="white"/>
        </w:rPr>
      </w:pPr>
      <w:ins w:id="1904" w:author="Michael Bell" w:date="2013-05-06T17:59:00Z">
        <w:r>
          <w:rPr>
            <w:rFonts w:ascii="Courier New" w:hAnsi="Courier New" w:cs="Courier New"/>
            <w:color w:val="008000"/>
            <w:sz w:val="20"/>
            <w:szCs w:val="20"/>
            <w:highlight w:val="white"/>
          </w:rPr>
          <w:t xml:space="preserve"> </w:t>
        </w:r>
      </w:ins>
    </w:p>
    <w:p w14:paraId="3E81DC4B" w14:textId="77777777" w:rsidR="003A2FEE" w:rsidRDefault="003A2FEE" w:rsidP="003A2FEE">
      <w:pPr>
        <w:autoSpaceDE w:val="0"/>
        <w:autoSpaceDN w:val="0"/>
        <w:adjustRightInd w:val="0"/>
        <w:spacing w:after="0" w:line="240" w:lineRule="auto"/>
        <w:rPr>
          <w:ins w:id="1905" w:author="Michael Bell" w:date="2013-05-06T17:59:00Z"/>
          <w:rFonts w:ascii="Courier New" w:hAnsi="Courier New" w:cs="Courier New"/>
          <w:color w:val="000000"/>
          <w:sz w:val="20"/>
          <w:szCs w:val="20"/>
          <w:highlight w:val="white"/>
        </w:rPr>
      </w:pPr>
      <w:ins w:id="1906" w:author="Michael Bell" w:date="2013-05-06T17:59:00Z">
        <w:r>
          <w:rPr>
            <w:rFonts w:ascii="Courier New" w:hAnsi="Courier New" w:cs="Courier New"/>
            <w:color w:val="008000"/>
            <w:sz w:val="20"/>
            <w:szCs w:val="20"/>
            <w:highlight w:val="white"/>
          </w:rPr>
          <w:t xml:space="preserve"> */</w:t>
        </w:r>
      </w:ins>
    </w:p>
    <w:p w14:paraId="16ECF500" w14:textId="77777777" w:rsidR="003A2FEE" w:rsidRDefault="003A2FEE" w:rsidP="003A2FEE">
      <w:pPr>
        <w:autoSpaceDE w:val="0"/>
        <w:autoSpaceDN w:val="0"/>
        <w:adjustRightInd w:val="0"/>
        <w:spacing w:after="0" w:line="240" w:lineRule="auto"/>
        <w:rPr>
          <w:ins w:id="1907" w:author="Michael Bell" w:date="2013-05-06T17:59:00Z"/>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ins w:id="1908" w:author="Michael Bell" w:date="2013-05-06T17:59:00Z"/>
          <w:rFonts w:ascii="Courier New" w:hAnsi="Courier New" w:cs="Courier New"/>
          <w:color w:val="000000"/>
          <w:sz w:val="20"/>
          <w:szCs w:val="20"/>
          <w:highlight w:val="white"/>
        </w:rPr>
      </w:pPr>
      <w:ins w:id="1909" w:author="Michael Bell" w:date="2013-05-06T17:59:00Z">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ins>
    </w:p>
    <w:p w14:paraId="10E773B5" w14:textId="77777777" w:rsidR="003A2FEE" w:rsidRDefault="003A2FEE" w:rsidP="003A2FEE">
      <w:pPr>
        <w:autoSpaceDE w:val="0"/>
        <w:autoSpaceDN w:val="0"/>
        <w:adjustRightInd w:val="0"/>
        <w:spacing w:after="0" w:line="240" w:lineRule="auto"/>
        <w:rPr>
          <w:ins w:id="1910" w:author="Michael Bell" w:date="2013-05-06T17:59:00Z"/>
          <w:rFonts w:ascii="Courier New" w:hAnsi="Courier New" w:cs="Courier New"/>
          <w:color w:val="000000"/>
          <w:sz w:val="20"/>
          <w:szCs w:val="20"/>
          <w:highlight w:val="white"/>
        </w:rPr>
      </w:pPr>
      <w:ins w:id="1911" w:author="Michael Bell" w:date="2013-05-06T17:59:00Z">
        <w:r>
          <w:rPr>
            <w:rFonts w:ascii="Courier New" w:hAnsi="Courier New" w:cs="Courier New"/>
            <w:b/>
            <w:bCs/>
            <w:color w:val="000080"/>
            <w:sz w:val="20"/>
            <w:szCs w:val="20"/>
            <w:highlight w:val="white"/>
          </w:rPr>
          <w:t>{</w:t>
        </w:r>
      </w:ins>
    </w:p>
    <w:p w14:paraId="1A4E94EA" w14:textId="77777777" w:rsidR="003A2FEE" w:rsidRDefault="003A2FEE" w:rsidP="003A2FEE">
      <w:pPr>
        <w:autoSpaceDE w:val="0"/>
        <w:autoSpaceDN w:val="0"/>
        <w:adjustRightInd w:val="0"/>
        <w:spacing w:after="0" w:line="240" w:lineRule="auto"/>
        <w:rPr>
          <w:ins w:id="1912" w:author="Michael Bell" w:date="2013-05-06T17:59:00Z"/>
          <w:rFonts w:ascii="Courier New" w:hAnsi="Courier New" w:cs="Courier New"/>
          <w:color w:val="008000"/>
          <w:sz w:val="20"/>
          <w:szCs w:val="20"/>
          <w:highlight w:val="white"/>
        </w:rPr>
      </w:pPr>
      <w:ins w:id="191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ins>
    </w:p>
    <w:p w14:paraId="53B38449" w14:textId="77777777" w:rsidR="003A2FEE" w:rsidRDefault="003A2FEE" w:rsidP="003A2FEE">
      <w:pPr>
        <w:autoSpaceDE w:val="0"/>
        <w:autoSpaceDN w:val="0"/>
        <w:adjustRightInd w:val="0"/>
        <w:spacing w:after="0" w:line="240" w:lineRule="auto"/>
        <w:rPr>
          <w:ins w:id="1914" w:author="Michael Bell" w:date="2013-05-06T17:59:00Z"/>
          <w:rFonts w:ascii="Courier New" w:hAnsi="Courier New" w:cs="Courier New"/>
          <w:color w:val="000000"/>
          <w:sz w:val="20"/>
          <w:szCs w:val="20"/>
          <w:highlight w:val="white"/>
        </w:rPr>
      </w:pPr>
      <w:ins w:id="191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8E6D5F6" w14:textId="77777777" w:rsidR="003A2FEE" w:rsidRDefault="003A2FEE" w:rsidP="003A2FEE">
      <w:pPr>
        <w:autoSpaceDE w:val="0"/>
        <w:autoSpaceDN w:val="0"/>
        <w:adjustRightInd w:val="0"/>
        <w:spacing w:after="0" w:line="240" w:lineRule="auto"/>
        <w:rPr>
          <w:ins w:id="1916" w:author="Michael Bell" w:date="2013-05-06T17:59:00Z"/>
          <w:rFonts w:ascii="Courier New" w:hAnsi="Courier New" w:cs="Courier New"/>
          <w:color w:val="008000"/>
          <w:sz w:val="20"/>
          <w:szCs w:val="20"/>
          <w:highlight w:val="white"/>
        </w:rPr>
      </w:pPr>
      <w:ins w:id="191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ins>
    </w:p>
    <w:p w14:paraId="3AAB185B" w14:textId="77777777" w:rsidR="003A2FEE" w:rsidRDefault="003A2FEE" w:rsidP="003A2FEE">
      <w:pPr>
        <w:autoSpaceDE w:val="0"/>
        <w:autoSpaceDN w:val="0"/>
        <w:adjustRightInd w:val="0"/>
        <w:spacing w:after="0" w:line="240" w:lineRule="auto"/>
        <w:rPr>
          <w:ins w:id="1918" w:author="Michael Bell" w:date="2013-05-06T17:59:00Z"/>
          <w:rFonts w:ascii="Courier New" w:hAnsi="Courier New" w:cs="Courier New"/>
          <w:color w:val="000000"/>
          <w:sz w:val="20"/>
          <w:szCs w:val="20"/>
          <w:highlight w:val="white"/>
        </w:rPr>
      </w:pPr>
      <w:ins w:id="191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0D23AAB" w14:textId="77777777" w:rsidR="003A2FEE" w:rsidRDefault="003A2FEE" w:rsidP="003A2FEE">
      <w:pPr>
        <w:autoSpaceDE w:val="0"/>
        <w:autoSpaceDN w:val="0"/>
        <w:adjustRightInd w:val="0"/>
        <w:spacing w:after="0" w:line="240" w:lineRule="auto"/>
        <w:rPr>
          <w:ins w:id="1920" w:author="Michael Bell" w:date="2013-05-06T17:59:00Z"/>
          <w:rFonts w:ascii="Courier New" w:hAnsi="Courier New" w:cs="Courier New"/>
          <w:color w:val="008000"/>
          <w:sz w:val="20"/>
          <w:szCs w:val="20"/>
          <w:highlight w:val="white"/>
        </w:rPr>
      </w:pPr>
      <w:ins w:id="1921"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ins>
    </w:p>
    <w:p w14:paraId="2C218345" w14:textId="77777777" w:rsidR="003A2FEE" w:rsidRDefault="003A2FEE" w:rsidP="003A2FEE">
      <w:pPr>
        <w:autoSpaceDE w:val="0"/>
        <w:autoSpaceDN w:val="0"/>
        <w:adjustRightInd w:val="0"/>
        <w:spacing w:after="0" w:line="240" w:lineRule="auto"/>
        <w:rPr>
          <w:ins w:id="1922" w:author="Michael Bell" w:date="2013-05-06T17:59:00Z"/>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ins w:id="1923" w:author="Michael Bell" w:date="2013-05-06T17:59:00Z"/>
          <w:rFonts w:ascii="Courier New" w:hAnsi="Courier New" w:cs="Courier New"/>
          <w:color w:val="008000"/>
          <w:sz w:val="20"/>
          <w:szCs w:val="20"/>
          <w:highlight w:val="white"/>
        </w:rPr>
      </w:pPr>
      <w:ins w:id="192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ins>
    </w:p>
    <w:p w14:paraId="032213B6" w14:textId="77777777" w:rsidR="003A2FEE" w:rsidRDefault="003A2FEE" w:rsidP="003A2FEE">
      <w:pPr>
        <w:autoSpaceDE w:val="0"/>
        <w:autoSpaceDN w:val="0"/>
        <w:adjustRightInd w:val="0"/>
        <w:spacing w:after="0" w:line="240" w:lineRule="auto"/>
        <w:rPr>
          <w:ins w:id="1925" w:author="Michael Bell" w:date="2013-05-06T17:59:00Z"/>
          <w:rFonts w:ascii="Courier New" w:hAnsi="Courier New" w:cs="Courier New"/>
          <w:color w:val="000000"/>
          <w:sz w:val="20"/>
          <w:szCs w:val="20"/>
          <w:highlight w:val="white"/>
        </w:rPr>
      </w:pPr>
      <w:ins w:id="192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D5ACFE2" w14:textId="77777777" w:rsidR="003A2FEE" w:rsidRDefault="003A2FEE" w:rsidP="003A2FEE">
      <w:pPr>
        <w:autoSpaceDE w:val="0"/>
        <w:autoSpaceDN w:val="0"/>
        <w:adjustRightInd w:val="0"/>
        <w:spacing w:after="0" w:line="240" w:lineRule="auto"/>
        <w:rPr>
          <w:ins w:id="1927" w:author="Michael Bell" w:date="2013-05-06T17:59:00Z"/>
          <w:rFonts w:ascii="Courier New" w:hAnsi="Courier New" w:cs="Courier New"/>
          <w:color w:val="008000"/>
          <w:sz w:val="20"/>
          <w:szCs w:val="20"/>
          <w:highlight w:val="white"/>
        </w:rPr>
      </w:pPr>
      <w:ins w:id="1928" w:author="Michael Bell" w:date="2013-05-06T17:59: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ins>
    </w:p>
    <w:p w14:paraId="2FE5F5BC" w14:textId="77777777" w:rsidR="003A2FEE" w:rsidRDefault="003A2FEE" w:rsidP="003A2FEE">
      <w:pPr>
        <w:autoSpaceDE w:val="0"/>
        <w:autoSpaceDN w:val="0"/>
        <w:adjustRightInd w:val="0"/>
        <w:spacing w:after="0" w:line="240" w:lineRule="auto"/>
        <w:rPr>
          <w:ins w:id="1929" w:author="Michael Bell" w:date="2013-05-06T17:59:00Z"/>
          <w:rFonts w:ascii="Courier New" w:hAnsi="Courier New" w:cs="Courier New"/>
          <w:color w:val="008000"/>
          <w:sz w:val="20"/>
          <w:szCs w:val="20"/>
          <w:highlight w:val="white"/>
        </w:rPr>
      </w:pPr>
      <w:ins w:id="193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ins>
    </w:p>
    <w:p w14:paraId="2410F59B" w14:textId="77777777" w:rsidR="003A2FEE" w:rsidRDefault="003A2FEE" w:rsidP="003A2FEE">
      <w:pPr>
        <w:autoSpaceDE w:val="0"/>
        <w:autoSpaceDN w:val="0"/>
        <w:adjustRightInd w:val="0"/>
        <w:spacing w:after="0" w:line="240" w:lineRule="auto"/>
        <w:rPr>
          <w:ins w:id="1931" w:author="Michael Bell" w:date="2013-05-06T17:59:00Z"/>
          <w:rFonts w:ascii="Courier New" w:hAnsi="Courier New" w:cs="Courier New"/>
          <w:color w:val="000000"/>
          <w:sz w:val="20"/>
          <w:szCs w:val="20"/>
          <w:highlight w:val="white"/>
        </w:rPr>
      </w:pPr>
      <w:ins w:id="193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AAF9A6" w14:textId="77777777" w:rsidR="003A2FEE" w:rsidRDefault="003A2FEE" w:rsidP="003A2FEE">
      <w:pPr>
        <w:autoSpaceDE w:val="0"/>
        <w:autoSpaceDN w:val="0"/>
        <w:adjustRightInd w:val="0"/>
        <w:spacing w:after="0" w:line="240" w:lineRule="auto"/>
        <w:rPr>
          <w:ins w:id="1933" w:author="Michael Bell" w:date="2013-05-06T17:59:00Z"/>
          <w:rFonts w:ascii="Courier New" w:hAnsi="Courier New" w:cs="Courier New"/>
          <w:color w:val="000000"/>
          <w:sz w:val="20"/>
          <w:szCs w:val="20"/>
          <w:highlight w:val="white"/>
        </w:rPr>
      </w:pPr>
      <w:ins w:id="1934" w:author="Michael Bell" w:date="2013-05-06T17:59:00Z">
        <w:r>
          <w:rPr>
            <w:rFonts w:ascii="Courier New" w:hAnsi="Courier New" w:cs="Courier New"/>
            <w:color w:val="000000"/>
            <w:sz w:val="20"/>
            <w:szCs w:val="20"/>
            <w:highlight w:val="white"/>
          </w:rPr>
          <w:t xml:space="preserve">        </w:t>
        </w:r>
      </w:ins>
    </w:p>
    <w:p w14:paraId="6F3833F0" w14:textId="77777777" w:rsidR="003A2FEE" w:rsidRDefault="003A2FEE" w:rsidP="003A2FEE">
      <w:pPr>
        <w:autoSpaceDE w:val="0"/>
        <w:autoSpaceDN w:val="0"/>
        <w:adjustRightInd w:val="0"/>
        <w:spacing w:after="0" w:line="240" w:lineRule="auto"/>
        <w:rPr>
          <w:ins w:id="1935" w:author="Michael Bell" w:date="2013-05-06T17:59:00Z"/>
          <w:rFonts w:ascii="Courier New" w:hAnsi="Courier New" w:cs="Courier New"/>
          <w:color w:val="000000"/>
          <w:sz w:val="20"/>
          <w:szCs w:val="20"/>
          <w:highlight w:val="white"/>
        </w:rPr>
      </w:pPr>
      <w:ins w:id="193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5A2D67D6" w14:textId="77777777" w:rsidR="003A2FEE" w:rsidRDefault="003A2FEE" w:rsidP="003A2FEE">
      <w:pPr>
        <w:autoSpaceDE w:val="0"/>
        <w:autoSpaceDN w:val="0"/>
        <w:adjustRightInd w:val="0"/>
        <w:spacing w:after="0" w:line="240" w:lineRule="auto"/>
        <w:rPr>
          <w:ins w:id="1937" w:author="Michael Bell" w:date="2013-05-06T17:59:00Z"/>
          <w:rFonts w:ascii="Courier New" w:hAnsi="Courier New" w:cs="Courier New"/>
          <w:color w:val="000000"/>
          <w:sz w:val="20"/>
          <w:szCs w:val="20"/>
          <w:highlight w:val="white"/>
        </w:rPr>
      </w:pPr>
      <w:ins w:id="193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AF55B14" w14:textId="77777777" w:rsidR="003A2FEE" w:rsidRDefault="003A2FEE" w:rsidP="003A2FEE">
      <w:pPr>
        <w:autoSpaceDE w:val="0"/>
        <w:autoSpaceDN w:val="0"/>
        <w:adjustRightInd w:val="0"/>
        <w:spacing w:after="0" w:line="240" w:lineRule="auto"/>
        <w:rPr>
          <w:ins w:id="1939" w:author="Michael Bell" w:date="2013-05-06T17:59:00Z"/>
          <w:rFonts w:ascii="Courier New" w:hAnsi="Courier New" w:cs="Courier New"/>
          <w:color w:val="000000"/>
          <w:sz w:val="20"/>
          <w:szCs w:val="20"/>
          <w:highlight w:val="white"/>
        </w:rPr>
      </w:pPr>
      <w:ins w:id="194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1B3DC0A" w14:textId="77777777" w:rsidR="003A2FEE" w:rsidRDefault="003A2FEE" w:rsidP="003A2FEE">
      <w:pPr>
        <w:autoSpaceDE w:val="0"/>
        <w:autoSpaceDN w:val="0"/>
        <w:adjustRightInd w:val="0"/>
        <w:spacing w:after="0" w:line="240" w:lineRule="auto"/>
        <w:rPr>
          <w:ins w:id="1941" w:author="Michael Bell" w:date="2013-05-06T17:59:00Z"/>
          <w:rFonts w:ascii="Courier New" w:hAnsi="Courier New" w:cs="Courier New"/>
          <w:color w:val="000000"/>
          <w:sz w:val="20"/>
          <w:szCs w:val="20"/>
          <w:highlight w:val="white"/>
        </w:rPr>
      </w:pPr>
      <w:ins w:id="194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0D5A4C" w14:textId="77777777" w:rsidR="003A2FEE" w:rsidRDefault="003A2FEE" w:rsidP="003A2FEE">
      <w:pPr>
        <w:autoSpaceDE w:val="0"/>
        <w:autoSpaceDN w:val="0"/>
        <w:adjustRightInd w:val="0"/>
        <w:spacing w:after="0" w:line="240" w:lineRule="auto"/>
        <w:rPr>
          <w:ins w:id="1943" w:author="Michael Bell" w:date="2013-05-06T17:59:00Z"/>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ins w:id="1944" w:author="Michael Bell" w:date="2013-05-06T17:59:00Z"/>
          <w:rFonts w:ascii="Courier New" w:hAnsi="Courier New" w:cs="Courier New"/>
          <w:color w:val="000000"/>
          <w:sz w:val="20"/>
          <w:szCs w:val="20"/>
          <w:highlight w:val="white"/>
        </w:rPr>
      </w:pPr>
      <w:ins w:id="1945" w:author="Michael Bell" w:date="2013-05-06T17:59:00Z">
        <w:r>
          <w:rPr>
            <w:rFonts w:ascii="Courier New" w:hAnsi="Courier New" w:cs="Courier New"/>
            <w:color w:val="000000"/>
            <w:sz w:val="20"/>
            <w:szCs w:val="20"/>
            <w:highlight w:val="white"/>
          </w:rPr>
          <w:t xml:space="preserve">        </w:t>
        </w:r>
      </w:ins>
    </w:p>
    <w:p w14:paraId="7B486B7B" w14:textId="77777777" w:rsidR="003A2FEE" w:rsidRDefault="003A2FEE" w:rsidP="003A2FEE">
      <w:pPr>
        <w:autoSpaceDE w:val="0"/>
        <w:autoSpaceDN w:val="0"/>
        <w:adjustRightInd w:val="0"/>
        <w:spacing w:after="0" w:line="240" w:lineRule="auto"/>
        <w:rPr>
          <w:ins w:id="1946" w:author="Michael Bell" w:date="2013-05-06T17:59:00Z"/>
          <w:rFonts w:ascii="Courier New" w:hAnsi="Courier New" w:cs="Courier New"/>
          <w:color w:val="000000"/>
          <w:sz w:val="20"/>
          <w:szCs w:val="20"/>
          <w:highlight w:val="white"/>
        </w:rPr>
      </w:pPr>
      <w:ins w:id="194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503756" w14:textId="77777777" w:rsidR="003A2FEE" w:rsidRDefault="003A2FEE" w:rsidP="003A2FEE">
      <w:pPr>
        <w:autoSpaceDE w:val="0"/>
        <w:autoSpaceDN w:val="0"/>
        <w:adjustRightInd w:val="0"/>
        <w:spacing w:after="0" w:line="240" w:lineRule="auto"/>
        <w:rPr>
          <w:ins w:id="1948" w:author="Michael Bell" w:date="2013-05-06T17:59:00Z"/>
          <w:rFonts w:ascii="Courier New" w:hAnsi="Courier New" w:cs="Courier New"/>
          <w:color w:val="008000"/>
          <w:sz w:val="20"/>
          <w:szCs w:val="20"/>
          <w:highlight w:val="white"/>
        </w:rPr>
      </w:pPr>
      <w:ins w:id="194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ins>
    </w:p>
    <w:p w14:paraId="34679637" w14:textId="77777777" w:rsidR="003A2FEE" w:rsidRDefault="003A2FEE" w:rsidP="003A2FEE">
      <w:pPr>
        <w:autoSpaceDE w:val="0"/>
        <w:autoSpaceDN w:val="0"/>
        <w:adjustRightInd w:val="0"/>
        <w:spacing w:after="0" w:line="240" w:lineRule="auto"/>
        <w:rPr>
          <w:ins w:id="1950" w:author="Michael Bell" w:date="2013-05-06T17:59:00Z"/>
          <w:rFonts w:ascii="Courier New" w:hAnsi="Courier New" w:cs="Courier New"/>
          <w:color w:val="000000"/>
          <w:sz w:val="20"/>
          <w:szCs w:val="20"/>
          <w:highlight w:val="white"/>
        </w:rPr>
      </w:pPr>
      <w:ins w:id="195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FA89C3" w14:textId="77777777" w:rsidR="003A2FEE" w:rsidRDefault="003A2FEE" w:rsidP="003A2FEE">
      <w:pPr>
        <w:autoSpaceDE w:val="0"/>
        <w:autoSpaceDN w:val="0"/>
        <w:adjustRightInd w:val="0"/>
        <w:spacing w:after="0" w:line="240" w:lineRule="auto"/>
        <w:rPr>
          <w:ins w:id="1952" w:author="Michael Bell" w:date="2013-05-06T17:59:00Z"/>
          <w:rFonts w:ascii="Courier New" w:hAnsi="Courier New" w:cs="Courier New"/>
          <w:color w:val="008000"/>
          <w:sz w:val="20"/>
          <w:szCs w:val="20"/>
          <w:highlight w:val="white"/>
        </w:rPr>
      </w:pPr>
      <w:ins w:id="1953"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ins>
    </w:p>
    <w:p w14:paraId="1A839FC9" w14:textId="77777777" w:rsidR="003A2FEE" w:rsidRDefault="003A2FEE" w:rsidP="003A2FEE">
      <w:pPr>
        <w:autoSpaceDE w:val="0"/>
        <w:autoSpaceDN w:val="0"/>
        <w:adjustRightInd w:val="0"/>
        <w:spacing w:after="0" w:line="240" w:lineRule="auto"/>
        <w:rPr>
          <w:ins w:id="1954" w:author="Michael Bell" w:date="2013-05-06T17:59:00Z"/>
          <w:rFonts w:ascii="Courier New" w:hAnsi="Courier New" w:cs="Courier New"/>
          <w:color w:val="008000"/>
          <w:sz w:val="20"/>
          <w:szCs w:val="20"/>
          <w:highlight w:val="white"/>
        </w:rPr>
      </w:pPr>
      <w:ins w:id="195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ins>
    </w:p>
    <w:p w14:paraId="4695A05C" w14:textId="77777777" w:rsidR="003A2FEE" w:rsidRDefault="003A2FEE" w:rsidP="003A2FEE">
      <w:pPr>
        <w:autoSpaceDE w:val="0"/>
        <w:autoSpaceDN w:val="0"/>
        <w:adjustRightInd w:val="0"/>
        <w:spacing w:after="0" w:line="240" w:lineRule="auto"/>
        <w:rPr>
          <w:ins w:id="1956" w:author="Michael Bell" w:date="2013-05-06T17:59:00Z"/>
          <w:rFonts w:ascii="Courier New" w:hAnsi="Courier New" w:cs="Courier New"/>
          <w:color w:val="000000"/>
          <w:sz w:val="20"/>
          <w:szCs w:val="20"/>
          <w:highlight w:val="white"/>
        </w:rPr>
      </w:pPr>
      <w:ins w:id="195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535C80E" w14:textId="77777777" w:rsidR="003A2FEE" w:rsidRDefault="003A2FEE" w:rsidP="003A2FEE">
      <w:pPr>
        <w:autoSpaceDE w:val="0"/>
        <w:autoSpaceDN w:val="0"/>
        <w:adjustRightInd w:val="0"/>
        <w:spacing w:after="0" w:line="240" w:lineRule="auto"/>
        <w:rPr>
          <w:ins w:id="1958" w:author="Michael Bell" w:date="2013-05-06T17:59:00Z"/>
          <w:rFonts w:ascii="Courier New" w:hAnsi="Courier New" w:cs="Courier New"/>
          <w:color w:val="008000"/>
          <w:sz w:val="20"/>
          <w:szCs w:val="20"/>
          <w:highlight w:val="white"/>
        </w:rPr>
      </w:pPr>
      <w:ins w:id="195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ins>
    </w:p>
    <w:p w14:paraId="2B48AABD" w14:textId="77777777" w:rsidR="003A2FEE" w:rsidRDefault="003A2FEE" w:rsidP="003A2FEE">
      <w:pPr>
        <w:autoSpaceDE w:val="0"/>
        <w:autoSpaceDN w:val="0"/>
        <w:adjustRightInd w:val="0"/>
        <w:spacing w:after="0" w:line="240" w:lineRule="auto"/>
        <w:rPr>
          <w:ins w:id="1960" w:author="Michael Bell" w:date="2013-05-06T17:59:00Z"/>
          <w:rFonts w:ascii="Courier New" w:hAnsi="Courier New" w:cs="Courier New"/>
          <w:color w:val="000000"/>
          <w:sz w:val="20"/>
          <w:szCs w:val="20"/>
          <w:highlight w:val="white"/>
        </w:rPr>
      </w:pPr>
      <w:ins w:id="196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CACCA2" w14:textId="77777777" w:rsidR="003A2FEE" w:rsidRDefault="003A2FEE" w:rsidP="003A2FEE">
      <w:pPr>
        <w:autoSpaceDE w:val="0"/>
        <w:autoSpaceDN w:val="0"/>
        <w:adjustRightInd w:val="0"/>
        <w:spacing w:after="0" w:line="240" w:lineRule="auto"/>
        <w:rPr>
          <w:ins w:id="1962" w:author="Michael Bell" w:date="2013-05-06T17:59:00Z"/>
          <w:rFonts w:ascii="Courier New" w:hAnsi="Courier New" w:cs="Courier New"/>
          <w:color w:val="000000"/>
          <w:sz w:val="20"/>
          <w:szCs w:val="20"/>
          <w:highlight w:val="white"/>
        </w:rPr>
      </w:pPr>
      <w:ins w:id="196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081930A2" w14:textId="77777777" w:rsidR="003A2FEE" w:rsidRDefault="003A2FEE" w:rsidP="003A2FEE">
      <w:pPr>
        <w:autoSpaceDE w:val="0"/>
        <w:autoSpaceDN w:val="0"/>
        <w:adjustRightInd w:val="0"/>
        <w:spacing w:after="0" w:line="240" w:lineRule="auto"/>
        <w:rPr>
          <w:ins w:id="1964" w:author="Michael Bell" w:date="2013-05-06T17:59:00Z"/>
          <w:rFonts w:ascii="Courier New" w:hAnsi="Courier New" w:cs="Courier New"/>
          <w:color w:val="000000"/>
          <w:sz w:val="20"/>
          <w:szCs w:val="20"/>
          <w:highlight w:val="white"/>
        </w:rPr>
      </w:pPr>
      <w:ins w:id="196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96B58CB" w14:textId="77777777" w:rsidR="003A2FEE" w:rsidRDefault="003A2FEE" w:rsidP="003A2FEE">
      <w:pPr>
        <w:autoSpaceDE w:val="0"/>
        <w:autoSpaceDN w:val="0"/>
        <w:adjustRightInd w:val="0"/>
        <w:spacing w:after="0" w:line="240" w:lineRule="auto"/>
        <w:rPr>
          <w:ins w:id="1966" w:author="Michael Bell" w:date="2013-05-06T17:59:00Z"/>
          <w:rFonts w:ascii="Courier New" w:hAnsi="Courier New" w:cs="Courier New"/>
          <w:color w:val="008000"/>
          <w:sz w:val="20"/>
          <w:szCs w:val="20"/>
          <w:highlight w:val="white"/>
        </w:rPr>
      </w:pPr>
      <w:ins w:id="1967" w:author="Michael Bell" w:date="2013-05-06T17:59:00Z">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ins>
    </w:p>
    <w:p w14:paraId="363A4873" w14:textId="77777777" w:rsidR="003A2FEE" w:rsidRDefault="003A2FEE" w:rsidP="003A2FEE">
      <w:pPr>
        <w:autoSpaceDE w:val="0"/>
        <w:autoSpaceDN w:val="0"/>
        <w:adjustRightInd w:val="0"/>
        <w:spacing w:after="0" w:line="240" w:lineRule="auto"/>
        <w:rPr>
          <w:ins w:id="1968" w:author="Michael Bell" w:date="2013-05-06T17:59:00Z"/>
          <w:rFonts w:ascii="Courier New" w:hAnsi="Courier New" w:cs="Courier New"/>
          <w:color w:val="000000"/>
          <w:sz w:val="20"/>
          <w:szCs w:val="20"/>
          <w:highlight w:val="white"/>
        </w:rPr>
      </w:pPr>
      <w:ins w:id="196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4FA4269" w14:textId="77777777" w:rsidR="003A2FEE" w:rsidRDefault="003A2FEE" w:rsidP="003A2FEE">
      <w:pPr>
        <w:autoSpaceDE w:val="0"/>
        <w:autoSpaceDN w:val="0"/>
        <w:adjustRightInd w:val="0"/>
        <w:spacing w:after="0" w:line="240" w:lineRule="auto"/>
        <w:rPr>
          <w:ins w:id="1970" w:author="Michael Bell" w:date="2013-05-06T17:59:00Z"/>
          <w:rFonts w:ascii="Courier New" w:hAnsi="Courier New" w:cs="Courier New"/>
          <w:color w:val="000000"/>
          <w:sz w:val="20"/>
          <w:szCs w:val="20"/>
          <w:highlight w:val="white"/>
        </w:rPr>
      </w:pPr>
      <w:ins w:id="1971" w:author="Michael Bell" w:date="2013-05-06T17:59: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3FD29FCB" w14:textId="77777777" w:rsidR="003A2FEE" w:rsidRDefault="003A2FEE" w:rsidP="003A2FEE">
      <w:pPr>
        <w:autoSpaceDE w:val="0"/>
        <w:autoSpaceDN w:val="0"/>
        <w:adjustRightInd w:val="0"/>
        <w:spacing w:after="0" w:line="240" w:lineRule="auto"/>
        <w:rPr>
          <w:ins w:id="1972" w:author="Michael Bell" w:date="2013-05-06T17:59:00Z"/>
          <w:rFonts w:ascii="Courier New" w:hAnsi="Courier New" w:cs="Courier New"/>
          <w:color w:val="000000"/>
          <w:sz w:val="20"/>
          <w:szCs w:val="20"/>
          <w:highlight w:val="white"/>
        </w:rPr>
      </w:pPr>
      <w:ins w:id="1973" w:author="Michael Bell" w:date="2013-05-06T17:59:00Z">
        <w:r>
          <w:rPr>
            <w:rFonts w:ascii="Courier New" w:hAnsi="Courier New" w:cs="Courier New"/>
            <w:color w:val="000000"/>
            <w:sz w:val="20"/>
            <w:szCs w:val="20"/>
            <w:highlight w:val="white"/>
          </w:rPr>
          <w:t xml:space="preserve">       </w:t>
        </w:r>
      </w:ins>
    </w:p>
    <w:p w14:paraId="0E490D16" w14:textId="77777777" w:rsidR="003A2FEE" w:rsidRDefault="003A2FEE" w:rsidP="003A2FEE">
      <w:pPr>
        <w:autoSpaceDE w:val="0"/>
        <w:autoSpaceDN w:val="0"/>
        <w:adjustRightInd w:val="0"/>
        <w:spacing w:after="0" w:line="240" w:lineRule="auto"/>
        <w:rPr>
          <w:ins w:id="1974" w:author="Michael Bell" w:date="2013-05-06T17:59:00Z"/>
          <w:rFonts w:ascii="Courier New" w:hAnsi="Courier New" w:cs="Courier New"/>
          <w:color w:val="000000"/>
          <w:sz w:val="20"/>
          <w:szCs w:val="20"/>
          <w:highlight w:val="white"/>
        </w:rPr>
      </w:pPr>
      <w:ins w:id="197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387AC68" w14:textId="77777777" w:rsidR="003A2FEE" w:rsidRDefault="003A2FEE" w:rsidP="003A2FEE">
      <w:pPr>
        <w:autoSpaceDE w:val="0"/>
        <w:autoSpaceDN w:val="0"/>
        <w:adjustRightInd w:val="0"/>
        <w:spacing w:after="0" w:line="240" w:lineRule="auto"/>
        <w:rPr>
          <w:ins w:id="1976" w:author="Michael Bell" w:date="2013-05-06T17:59:00Z"/>
          <w:rFonts w:ascii="Courier New" w:hAnsi="Courier New" w:cs="Courier New"/>
          <w:color w:val="000000"/>
          <w:sz w:val="20"/>
          <w:szCs w:val="20"/>
          <w:highlight w:val="white"/>
        </w:rPr>
      </w:pPr>
      <w:ins w:id="197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4F2031" w14:textId="26EDDA17" w:rsidR="003F0072" w:rsidDel="00116173" w:rsidRDefault="003A2FEE" w:rsidP="003A2FEE">
      <w:pPr>
        <w:autoSpaceDE w:val="0"/>
        <w:autoSpaceDN w:val="0"/>
        <w:adjustRightInd w:val="0"/>
        <w:spacing w:after="0" w:line="240" w:lineRule="auto"/>
        <w:rPr>
          <w:del w:id="1978" w:author="Michael Bell" w:date="2013-05-06T17:54:00Z"/>
          <w:rFonts w:ascii="Courier New" w:hAnsi="Courier New" w:cs="Courier New"/>
          <w:color w:val="008000"/>
          <w:sz w:val="20"/>
          <w:szCs w:val="20"/>
          <w:highlight w:val="white"/>
        </w:rPr>
      </w:pPr>
      <w:ins w:id="1979" w:author="Michael Bell" w:date="2013-05-06T17:59:00Z">
        <w:r>
          <w:rPr>
            <w:rFonts w:ascii="Courier New" w:hAnsi="Courier New" w:cs="Courier New"/>
            <w:b/>
            <w:bCs/>
            <w:color w:val="000080"/>
            <w:sz w:val="20"/>
            <w:szCs w:val="20"/>
            <w:highlight w:val="white"/>
          </w:rPr>
          <w:t>}</w:t>
        </w:r>
      </w:ins>
      <w:del w:id="1980" w:author="Michael Bell" w:date="2013-05-06T17:54:00Z">
        <w:r w:rsidR="003F0072" w:rsidDel="00116173">
          <w:rPr>
            <w:rFonts w:ascii="Courier New" w:hAnsi="Courier New" w:cs="Courier New"/>
            <w:color w:val="008000"/>
            <w:sz w:val="20"/>
            <w:szCs w:val="20"/>
            <w:highlight w:val="white"/>
          </w:rPr>
          <w:delText>/*</w:delText>
        </w:r>
      </w:del>
    </w:p>
    <w:p w14:paraId="3B92B5D8" w14:textId="3318C0DE" w:rsidR="003F0072" w:rsidDel="00116173" w:rsidRDefault="003F0072" w:rsidP="003F0072">
      <w:pPr>
        <w:autoSpaceDE w:val="0"/>
        <w:autoSpaceDN w:val="0"/>
        <w:adjustRightInd w:val="0"/>
        <w:spacing w:after="0" w:line="240" w:lineRule="auto"/>
        <w:rPr>
          <w:del w:id="1981" w:author="Michael Bell" w:date="2013-05-06T17:54:00Z"/>
          <w:rFonts w:ascii="Courier New" w:hAnsi="Courier New" w:cs="Courier New"/>
          <w:color w:val="008000"/>
          <w:sz w:val="20"/>
          <w:szCs w:val="20"/>
          <w:highlight w:val="white"/>
        </w:rPr>
      </w:pPr>
    </w:p>
    <w:p w14:paraId="0656E23C" w14:textId="57ABCD67" w:rsidR="003F0072" w:rsidDel="00116173" w:rsidRDefault="003F0072" w:rsidP="003F0072">
      <w:pPr>
        <w:autoSpaceDE w:val="0"/>
        <w:autoSpaceDN w:val="0"/>
        <w:adjustRightInd w:val="0"/>
        <w:spacing w:after="0" w:line="240" w:lineRule="auto"/>
        <w:rPr>
          <w:del w:id="1982" w:author="Michael Bell" w:date="2013-05-06T17:54:00Z"/>
          <w:rFonts w:ascii="Courier New" w:hAnsi="Courier New" w:cs="Courier New"/>
          <w:color w:val="008000"/>
          <w:sz w:val="20"/>
          <w:szCs w:val="20"/>
          <w:highlight w:val="white"/>
        </w:rPr>
      </w:pPr>
      <w:del w:id="1983" w:author="Michael Bell" w:date="2013-05-06T17:54:00Z">
        <w:r w:rsidDel="00116173">
          <w:rPr>
            <w:rFonts w:ascii="Courier New" w:hAnsi="Courier New" w:cs="Courier New"/>
            <w:color w:val="008000"/>
            <w:sz w:val="20"/>
            <w:szCs w:val="20"/>
            <w:highlight w:val="white"/>
          </w:rPr>
          <w:delText xml:space="preserve"> BELTRAK</w:delText>
        </w:r>
      </w:del>
    </w:p>
    <w:p w14:paraId="4E31C534" w14:textId="74F3D091" w:rsidR="003F0072" w:rsidDel="00116173" w:rsidRDefault="003F0072" w:rsidP="003F0072">
      <w:pPr>
        <w:autoSpaceDE w:val="0"/>
        <w:autoSpaceDN w:val="0"/>
        <w:adjustRightInd w:val="0"/>
        <w:spacing w:after="0" w:line="240" w:lineRule="auto"/>
        <w:rPr>
          <w:del w:id="1984" w:author="Michael Bell" w:date="2013-05-06T17:54:00Z"/>
          <w:rFonts w:ascii="Courier New" w:hAnsi="Courier New" w:cs="Courier New"/>
          <w:color w:val="008000"/>
          <w:sz w:val="20"/>
          <w:szCs w:val="20"/>
          <w:highlight w:val="white"/>
        </w:rPr>
      </w:pPr>
      <w:del w:id="1985" w:author="Michael Bell" w:date="2013-05-06T17:54:00Z">
        <w:r w:rsidDel="00116173">
          <w:rPr>
            <w:rFonts w:ascii="Courier New" w:hAnsi="Courier New" w:cs="Courier New"/>
            <w:color w:val="008000"/>
            <w:sz w:val="20"/>
            <w:szCs w:val="20"/>
            <w:highlight w:val="white"/>
          </w:rPr>
          <w:delText xml:space="preserve"> </w:delText>
        </w:r>
      </w:del>
    </w:p>
    <w:p w14:paraId="66673893" w14:textId="489536F2" w:rsidR="003F0072" w:rsidDel="00116173" w:rsidRDefault="003F0072" w:rsidP="003F0072">
      <w:pPr>
        <w:autoSpaceDE w:val="0"/>
        <w:autoSpaceDN w:val="0"/>
        <w:adjustRightInd w:val="0"/>
        <w:spacing w:after="0" w:line="240" w:lineRule="auto"/>
        <w:rPr>
          <w:del w:id="1986" w:author="Michael Bell" w:date="2013-05-06T17:54:00Z"/>
          <w:rFonts w:ascii="Courier New" w:hAnsi="Courier New" w:cs="Courier New"/>
          <w:color w:val="008000"/>
          <w:sz w:val="20"/>
          <w:szCs w:val="20"/>
          <w:highlight w:val="white"/>
        </w:rPr>
      </w:pPr>
      <w:del w:id="1987" w:author="Michael Bell" w:date="2013-05-06T17:54:00Z">
        <w:r w:rsidDel="00116173">
          <w:rPr>
            <w:rFonts w:ascii="Courier New" w:hAnsi="Courier New" w:cs="Courier New"/>
            <w:color w:val="008000"/>
            <w:sz w:val="20"/>
            <w:szCs w:val="20"/>
            <w:highlight w:val="white"/>
          </w:rPr>
          <w:delText xml:space="preserve"> V1.0</w:delText>
        </w:r>
      </w:del>
    </w:p>
    <w:p w14:paraId="20F253B1" w14:textId="1F69CDE3" w:rsidR="003F0072" w:rsidDel="00116173" w:rsidRDefault="003F0072" w:rsidP="003F0072">
      <w:pPr>
        <w:autoSpaceDE w:val="0"/>
        <w:autoSpaceDN w:val="0"/>
        <w:adjustRightInd w:val="0"/>
        <w:spacing w:after="0" w:line="240" w:lineRule="auto"/>
        <w:rPr>
          <w:del w:id="1988" w:author="Michael Bell" w:date="2013-05-06T17:54:00Z"/>
          <w:rFonts w:ascii="Courier New" w:hAnsi="Courier New" w:cs="Courier New"/>
          <w:color w:val="008000"/>
          <w:sz w:val="20"/>
          <w:szCs w:val="20"/>
          <w:highlight w:val="white"/>
        </w:rPr>
      </w:pPr>
      <w:del w:id="1989" w:author="Michael Bell" w:date="2013-05-06T17:54:00Z">
        <w:r w:rsidDel="00116173">
          <w:rPr>
            <w:rFonts w:ascii="Courier New" w:hAnsi="Courier New" w:cs="Courier New"/>
            <w:color w:val="008000"/>
            <w:sz w:val="20"/>
            <w:szCs w:val="20"/>
            <w:highlight w:val="white"/>
          </w:rPr>
          <w:delText xml:space="preserve"> </w:delText>
        </w:r>
      </w:del>
    </w:p>
    <w:p w14:paraId="0B81838C" w14:textId="390C4D7D" w:rsidR="003F0072" w:rsidDel="00116173" w:rsidRDefault="003F0072" w:rsidP="003F0072">
      <w:pPr>
        <w:autoSpaceDE w:val="0"/>
        <w:autoSpaceDN w:val="0"/>
        <w:adjustRightInd w:val="0"/>
        <w:spacing w:after="0" w:line="240" w:lineRule="auto"/>
        <w:rPr>
          <w:del w:id="1990" w:author="Michael Bell" w:date="2013-05-06T17:54:00Z"/>
          <w:rFonts w:ascii="Courier New" w:hAnsi="Courier New" w:cs="Courier New"/>
          <w:color w:val="008000"/>
          <w:sz w:val="20"/>
          <w:szCs w:val="20"/>
          <w:highlight w:val="white"/>
        </w:rPr>
      </w:pPr>
      <w:del w:id="199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02A047F6" w14:textId="28058DF4" w:rsidR="003F0072" w:rsidDel="00116173" w:rsidRDefault="003F0072" w:rsidP="003F0072">
      <w:pPr>
        <w:autoSpaceDE w:val="0"/>
        <w:autoSpaceDN w:val="0"/>
        <w:adjustRightInd w:val="0"/>
        <w:spacing w:after="0" w:line="240" w:lineRule="auto"/>
        <w:rPr>
          <w:del w:id="1992" w:author="Michael Bell" w:date="2013-05-06T17:54:00Z"/>
          <w:rFonts w:ascii="Courier New" w:hAnsi="Courier New" w:cs="Courier New"/>
          <w:color w:val="008000"/>
          <w:sz w:val="20"/>
          <w:szCs w:val="20"/>
          <w:highlight w:val="white"/>
        </w:rPr>
      </w:pPr>
      <w:del w:id="1993" w:author="Michael Bell" w:date="2013-05-06T17:54:00Z">
        <w:r w:rsidDel="00116173">
          <w:rPr>
            <w:rFonts w:ascii="Courier New" w:hAnsi="Courier New" w:cs="Courier New"/>
            <w:color w:val="008000"/>
            <w:sz w:val="20"/>
            <w:szCs w:val="20"/>
            <w:highlight w:val="white"/>
          </w:rPr>
          <w:delText xml:space="preserve"> </w:delText>
        </w:r>
      </w:del>
    </w:p>
    <w:p w14:paraId="59F56163" w14:textId="04DCD591" w:rsidR="003F0072" w:rsidDel="00116173" w:rsidRDefault="003F0072" w:rsidP="003F0072">
      <w:pPr>
        <w:autoSpaceDE w:val="0"/>
        <w:autoSpaceDN w:val="0"/>
        <w:adjustRightInd w:val="0"/>
        <w:spacing w:after="0" w:line="240" w:lineRule="auto"/>
        <w:rPr>
          <w:del w:id="1994" w:author="Michael Bell" w:date="2013-05-06T17:54:00Z"/>
          <w:rFonts w:ascii="Courier New" w:hAnsi="Courier New" w:cs="Courier New"/>
          <w:color w:val="008000"/>
          <w:sz w:val="20"/>
          <w:szCs w:val="20"/>
          <w:highlight w:val="white"/>
        </w:rPr>
      </w:pPr>
      <w:del w:id="1995" w:author="Michael Bell" w:date="2013-05-06T17:54:00Z">
        <w:r w:rsidDel="00116173">
          <w:rPr>
            <w:rFonts w:ascii="Courier New" w:hAnsi="Courier New" w:cs="Courier New"/>
            <w:color w:val="008000"/>
            <w:sz w:val="20"/>
            <w:szCs w:val="20"/>
            <w:highlight w:val="white"/>
          </w:rPr>
          <w:delText xml:space="preserve"> By Michael Bell</w:delText>
        </w:r>
      </w:del>
    </w:p>
    <w:p w14:paraId="35A5F593" w14:textId="26F9C21E" w:rsidR="003F0072" w:rsidDel="00116173" w:rsidRDefault="003F0072" w:rsidP="003F0072">
      <w:pPr>
        <w:autoSpaceDE w:val="0"/>
        <w:autoSpaceDN w:val="0"/>
        <w:adjustRightInd w:val="0"/>
        <w:spacing w:after="0" w:line="240" w:lineRule="auto"/>
        <w:rPr>
          <w:del w:id="1996" w:author="Michael Bell" w:date="2013-05-06T17:54:00Z"/>
          <w:rFonts w:ascii="Courier New" w:hAnsi="Courier New" w:cs="Courier New"/>
          <w:color w:val="008000"/>
          <w:sz w:val="20"/>
          <w:szCs w:val="20"/>
          <w:highlight w:val="white"/>
        </w:rPr>
      </w:pPr>
      <w:del w:id="1997" w:author="Michael Bell" w:date="2013-05-06T17:54:00Z">
        <w:r w:rsidDel="00116173">
          <w:rPr>
            <w:rFonts w:ascii="Courier New" w:hAnsi="Courier New" w:cs="Courier New"/>
            <w:color w:val="008000"/>
            <w:sz w:val="20"/>
            <w:szCs w:val="20"/>
            <w:highlight w:val="white"/>
          </w:rPr>
          <w:delText xml:space="preserve"> </w:delText>
        </w:r>
      </w:del>
    </w:p>
    <w:p w14:paraId="3ACAD461" w14:textId="5698B357" w:rsidR="003F0072" w:rsidDel="00116173" w:rsidRDefault="003F0072" w:rsidP="003F0072">
      <w:pPr>
        <w:autoSpaceDE w:val="0"/>
        <w:autoSpaceDN w:val="0"/>
        <w:adjustRightInd w:val="0"/>
        <w:spacing w:after="0" w:line="240" w:lineRule="auto"/>
        <w:rPr>
          <w:del w:id="1998" w:author="Michael Bell" w:date="2013-05-06T17:54:00Z"/>
          <w:rFonts w:ascii="Courier New" w:hAnsi="Courier New" w:cs="Courier New"/>
          <w:color w:val="008000"/>
          <w:sz w:val="20"/>
          <w:szCs w:val="20"/>
          <w:highlight w:val="white"/>
        </w:rPr>
      </w:pPr>
      <w:del w:id="199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12426E20" w14:textId="3B250485" w:rsidR="003F0072" w:rsidDel="00116173" w:rsidRDefault="003F0072" w:rsidP="003F0072">
      <w:pPr>
        <w:autoSpaceDE w:val="0"/>
        <w:autoSpaceDN w:val="0"/>
        <w:adjustRightInd w:val="0"/>
        <w:spacing w:after="0" w:line="240" w:lineRule="auto"/>
        <w:rPr>
          <w:del w:id="2000" w:author="Michael Bell" w:date="2013-05-06T17:54:00Z"/>
          <w:rFonts w:ascii="Courier New" w:hAnsi="Courier New" w:cs="Courier New"/>
          <w:color w:val="008000"/>
          <w:sz w:val="20"/>
          <w:szCs w:val="20"/>
          <w:highlight w:val="white"/>
        </w:rPr>
      </w:pPr>
      <w:del w:id="2001" w:author="Michael Bell" w:date="2013-05-06T17:54:00Z">
        <w:r w:rsidDel="00116173">
          <w:rPr>
            <w:rFonts w:ascii="Courier New" w:hAnsi="Courier New" w:cs="Courier New"/>
            <w:color w:val="008000"/>
            <w:sz w:val="20"/>
            <w:szCs w:val="20"/>
            <w:highlight w:val="white"/>
          </w:rPr>
          <w:delText xml:space="preserve"> </w:delText>
        </w:r>
      </w:del>
    </w:p>
    <w:p w14:paraId="19876FC9" w14:textId="13ACBC56" w:rsidR="003F0072" w:rsidDel="00116173" w:rsidRDefault="003F0072" w:rsidP="003F0072">
      <w:pPr>
        <w:autoSpaceDE w:val="0"/>
        <w:autoSpaceDN w:val="0"/>
        <w:adjustRightInd w:val="0"/>
        <w:spacing w:after="0" w:line="240" w:lineRule="auto"/>
        <w:rPr>
          <w:del w:id="2002" w:author="Michael Bell" w:date="2013-05-06T17:54:00Z"/>
          <w:rFonts w:ascii="Courier New" w:hAnsi="Courier New" w:cs="Courier New"/>
          <w:color w:val="000000"/>
          <w:sz w:val="20"/>
          <w:szCs w:val="20"/>
          <w:highlight w:val="white"/>
        </w:rPr>
      </w:pPr>
      <w:del w:id="2003" w:author="Michael Bell" w:date="2013-05-06T17:54:00Z">
        <w:r w:rsidDel="00116173">
          <w:rPr>
            <w:rFonts w:ascii="Courier New" w:hAnsi="Courier New" w:cs="Courier New"/>
            <w:color w:val="008000"/>
            <w:sz w:val="20"/>
            <w:szCs w:val="20"/>
            <w:highlight w:val="white"/>
          </w:rPr>
          <w:delText xml:space="preserve"> */</w:delText>
        </w:r>
      </w:del>
    </w:p>
    <w:p w14:paraId="7BD8214C" w14:textId="64C1E663" w:rsidR="003F0072" w:rsidDel="00116173" w:rsidRDefault="003F0072" w:rsidP="003F0072">
      <w:pPr>
        <w:autoSpaceDE w:val="0"/>
        <w:autoSpaceDN w:val="0"/>
        <w:adjustRightInd w:val="0"/>
        <w:spacing w:after="0" w:line="240" w:lineRule="auto"/>
        <w:rPr>
          <w:del w:id="2004" w:author="Michael Bell" w:date="2013-05-06T17:54:00Z"/>
          <w:rFonts w:ascii="Courier New" w:hAnsi="Courier New" w:cs="Courier New"/>
          <w:color w:val="000000"/>
          <w:sz w:val="20"/>
          <w:szCs w:val="20"/>
          <w:highlight w:val="white"/>
        </w:rPr>
      </w:pPr>
    </w:p>
    <w:p w14:paraId="2D82520D" w14:textId="6659C347" w:rsidR="003F0072" w:rsidDel="00116173" w:rsidRDefault="003F0072" w:rsidP="003F0072">
      <w:pPr>
        <w:autoSpaceDE w:val="0"/>
        <w:autoSpaceDN w:val="0"/>
        <w:adjustRightInd w:val="0"/>
        <w:spacing w:after="0" w:line="240" w:lineRule="auto"/>
        <w:rPr>
          <w:del w:id="2005" w:author="Michael Bell" w:date="2013-05-06T17:54:00Z"/>
          <w:rFonts w:ascii="Courier New" w:hAnsi="Courier New" w:cs="Courier New"/>
          <w:color w:val="000000"/>
          <w:sz w:val="20"/>
          <w:szCs w:val="20"/>
          <w:highlight w:val="white"/>
        </w:rPr>
      </w:pPr>
      <w:del w:id="2006" w:author="Michael Bell" w:date="2013-05-06T17:54:00Z">
        <w:r w:rsidDel="00116173">
          <w:rPr>
            <w:rFonts w:ascii="Courier New" w:hAnsi="Courier New" w:cs="Courier New"/>
            <w:color w:val="000000"/>
            <w:sz w:val="20"/>
            <w:szCs w:val="20"/>
            <w:highlight w:val="white"/>
          </w:rPr>
          <w:delText>boolean checkConditions</w:delText>
        </w:r>
        <w:r w:rsidDel="00116173">
          <w:rPr>
            <w:rFonts w:ascii="Courier New" w:hAnsi="Courier New" w:cs="Courier New"/>
            <w:b/>
            <w:bCs/>
            <w:color w:val="000080"/>
            <w:sz w:val="20"/>
            <w:szCs w:val="20"/>
            <w:highlight w:val="white"/>
          </w:rPr>
          <w:delText>()</w:delText>
        </w:r>
      </w:del>
    </w:p>
    <w:p w14:paraId="7B9296DC" w14:textId="108C7B6B" w:rsidR="003F0072" w:rsidDel="00116173" w:rsidRDefault="003F0072" w:rsidP="003F0072">
      <w:pPr>
        <w:autoSpaceDE w:val="0"/>
        <w:autoSpaceDN w:val="0"/>
        <w:adjustRightInd w:val="0"/>
        <w:spacing w:after="0" w:line="240" w:lineRule="auto"/>
        <w:rPr>
          <w:del w:id="2007" w:author="Michael Bell" w:date="2013-05-06T17:54:00Z"/>
          <w:rFonts w:ascii="Courier New" w:hAnsi="Courier New" w:cs="Courier New"/>
          <w:color w:val="000000"/>
          <w:sz w:val="20"/>
          <w:szCs w:val="20"/>
          <w:highlight w:val="white"/>
        </w:rPr>
      </w:pPr>
      <w:del w:id="2008" w:author="Michael Bell" w:date="2013-05-06T17:54:00Z">
        <w:r w:rsidDel="00116173">
          <w:rPr>
            <w:rFonts w:ascii="Courier New" w:hAnsi="Courier New" w:cs="Courier New"/>
            <w:b/>
            <w:bCs/>
            <w:color w:val="000080"/>
            <w:sz w:val="20"/>
            <w:szCs w:val="20"/>
            <w:highlight w:val="white"/>
          </w:rPr>
          <w:delText>{</w:delText>
        </w:r>
      </w:del>
    </w:p>
    <w:p w14:paraId="41B26378" w14:textId="51EB784C" w:rsidR="003F0072" w:rsidDel="00116173" w:rsidRDefault="003F0072" w:rsidP="003F0072">
      <w:pPr>
        <w:autoSpaceDE w:val="0"/>
        <w:autoSpaceDN w:val="0"/>
        <w:adjustRightInd w:val="0"/>
        <w:spacing w:after="0" w:line="240" w:lineRule="auto"/>
        <w:rPr>
          <w:del w:id="2009" w:author="Michael Bell" w:date="2013-05-06T17:54:00Z"/>
          <w:rFonts w:ascii="Courier New" w:hAnsi="Courier New" w:cs="Courier New"/>
          <w:color w:val="008000"/>
          <w:sz w:val="20"/>
          <w:szCs w:val="20"/>
          <w:highlight w:val="white"/>
        </w:rPr>
      </w:pPr>
      <w:del w:id="20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position 0 of an instruction set, to see what the condition is</w:delText>
        </w:r>
      </w:del>
    </w:p>
    <w:p w14:paraId="739EBBA5" w14:textId="4774B18F" w:rsidR="003F0072" w:rsidDel="00116173" w:rsidRDefault="003F0072" w:rsidP="003F0072">
      <w:pPr>
        <w:autoSpaceDE w:val="0"/>
        <w:autoSpaceDN w:val="0"/>
        <w:adjustRightInd w:val="0"/>
        <w:spacing w:after="0" w:line="240" w:lineRule="auto"/>
        <w:rPr>
          <w:del w:id="2011" w:author="Michael Bell" w:date="2013-05-06T17:54:00Z"/>
          <w:rFonts w:ascii="Courier New" w:hAnsi="Courier New" w:cs="Courier New"/>
          <w:color w:val="000000"/>
          <w:sz w:val="20"/>
          <w:szCs w:val="20"/>
          <w:highlight w:val="white"/>
        </w:rPr>
      </w:pPr>
      <w:del w:id="20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91ACF7" w14:textId="1E733185" w:rsidR="003F0072" w:rsidDel="00116173" w:rsidRDefault="003F0072" w:rsidP="003F0072">
      <w:pPr>
        <w:autoSpaceDE w:val="0"/>
        <w:autoSpaceDN w:val="0"/>
        <w:adjustRightInd w:val="0"/>
        <w:spacing w:after="0" w:line="240" w:lineRule="auto"/>
        <w:rPr>
          <w:del w:id="2013" w:author="Michael Bell" w:date="2013-05-06T17:54:00Z"/>
          <w:rFonts w:ascii="Courier New" w:hAnsi="Courier New" w:cs="Courier New"/>
          <w:color w:val="008000"/>
          <w:sz w:val="20"/>
          <w:szCs w:val="20"/>
          <w:highlight w:val="white"/>
        </w:rPr>
      </w:pPr>
      <w:del w:id="20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//met when sensor x goes HIGH</w:delText>
        </w:r>
      </w:del>
    </w:p>
    <w:p w14:paraId="0EA55BAC" w14:textId="59B989C0" w:rsidR="003F0072" w:rsidDel="00116173" w:rsidRDefault="003F0072" w:rsidP="003F0072">
      <w:pPr>
        <w:autoSpaceDE w:val="0"/>
        <w:autoSpaceDN w:val="0"/>
        <w:adjustRightInd w:val="0"/>
        <w:spacing w:after="0" w:line="240" w:lineRule="auto"/>
        <w:rPr>
          <w:del w:id="2015" w:author="Michael Bell" w:date="2013-05-06T17:54:00Z"/>
          <w:rFonts w:ascii="Courier New" w:hAnsi="Courier New" w:cs="Courier New"/>
          <w:color w:val="000000"/>
          <w:sz w:val="20"/>
          <w:szCs w:val="20"/>
          <w:highlight w:val="white"/>
        </w:rPr>
      </w:pPr>
      <w:del w:id="20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BA8416" w14:textId="49F2EEEF" w:rsidR="003F0072" w:rsidDel="00116173" w:rsidRDefault="003F0072" w:rsidP="003F0072">
      <w:pPr>
        <w:autoSpaceDE w:val="0"/>
        <w:autoSpaceDN w:val="0"/>
        <w:adjustRightInd w:val="0"/>
        <w:spacing w:after="0" w:line="240" w:lineRule="auto"/>
        <w:rPr>
          <w:del w:id="2017" w:author="Michael Bell" w:date="2013-05-06T17:54:00Z"/>
          <w:rFonts w:ascii="Courier New" w:hAnsi="Courier New" w:cs="Courier New"/>
          <w:color w:val="008000"/>
          <w:sz w:val="20"/>
          <w:szCs w:val="20"/>
          <w:highlight w:val="white"/>
        </w:rPr>
      </w:pPr>
      <w:del w:id="20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//Serial.println((inst[instSet][instPos][1]) - 48); //this tells us that the board has read state B</w:delText>
        </w:r>
      </w:del>
    </w:p>
    <w:p w14:paraId="266A3F72" w14:textId="07C51F8B" w:rsidR="003F0072" w:rsidDel="00116173" w:rsidRDefault="003F0072" w:rsidP="003F0072">
      <w:pPr>
        <w:autoSpaceDE w:val="0"/>
        <w:autoSpaceDN w:val="0"/>
        <w:adjustRightInd w:val="0"/>
        <w:spacing w:after="0" w:line="240" w:lineRule="auto"/>
        <w:rPr>
          <w:del w:id="2019" w:author="Michael Bell" w:date="2013-05-06T17:54:00Z"/>
          <w:rFonts w:ascii="Courier New" w:hAnsi="Courier New" w:cs="Courier New"/>
          <w:color w:val="000000"/>
          <w:sz w:val="20"/>
          <w:szCs w:val="20"/>
          <w:highlight w:val="white"/>
        </w:rPr>
      </w:pPr>
    </w:p>
    <w:p w14:paraId="5510D134" w14:textId="11A1CC27" w:rsidR="003F0072" w:rsidDel="00116173" w:rsidRDefault="003F0072" w:rsidP="003F0072">
      <w:pPr>
        <w:autoSpaceDE w:val="0"/>
        <w:autoSpaceDN w:val="0"/>
        <w:adjustRightInd w:val="0"/>
        <w:spacing w:after="0" w:line="240" w:lineRule="auto"/>
        <w:rPr>
          <w:del w:id="2020" w:author="Michael Bell" w:date="2013-05-06T17:54:00Z"/>
          <w:rFonts w:ascii="Courier New" w:hAnsi="Courier New" w:cs="Courier New"/>
          <w:color w:val="008000"/>
          <w:sz w:val="20"/>
          <w:szCs w:val="20"/>
          <w:highlight w:val="white"/>
        </w:rPr>
      </w:pPr>
      <w:del w:id="20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virtual sensor dictated by position 1</w:delText>
        </w:r>
      </w:del>
    </w:p>
    <w:p w14:paraId="01369B1A" w14:textId="06D7D920" w:rsidR="003F0072" w:rsidDel="00116173" w:rsidRDefault="003F0072" w:rsidP="003F0072">
      <w:pPr>
        <w:autoSpaceDE w:val="0"/>
        <w:autoSpaceDN w:val="0"/>
        <w:adjustRightInd w:val="0"/>
        <w:spacing w:after="0" w:line="240" w:lineRule="auto"/>
        <w:rPr>
          <w:del w:id="2022" w:author="Michael Bell" w:date="2013-05-06T17:54:00Z"/>
          <w:rFonts w:ascii="Courier New" w:hAnsi="Courier New" w:cs="Courier New"/>
          <w:color w:val="000000"/>
          <w:sz w:val="20"/>
          <w:szCs w:val="20"/>
          <w:highlight w:val="white"/>
        </w:rPr>
      </w:pPr>
      <w:del w:id="20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E8D471" w14:textId="72FD1E39" w:rsidR="003F0072" w:rsidDel="00116173" w:rsidRDefault="003F0072" w:rsidP="003F0072">
      <w:pPr>
        <w:autoSpaceDE w:val="0"/>
        <w:autoSpaceDN w:val="0"/>
        <w:adjustRightInd w:val="0"/>
        <w:spacing w:after="0" w:line="240" w:lineRule="auto"/>
        <w:rPr>
          <w:del w:id="2024" w:author="Michael Bell" w:date="2013-05-06T17:54:00Z"/>
          <w:rFonts w:ascii="Courier New" w:hAnsi="Courier New" w:cs="Courier New"/>
          <w:color w:val="008000"/>
          <w:sz w:val="20"/>
          <w:szCs w:val="20"/>
          <w:highlight w:val="white"/>
        </w:rPr>
      </w:pPr>
      <w:del w:id="2025"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"sensor high"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run if the sensor is high or the VS is true</w:delText>
        </w:r>
      </w:del>
    </w:p>
    <w:p w14:paraId="4D2ABC08" w14:textId="08B94C1B" w:rsidR="003F0072" w:rsidDel="00116173" w:rsidRDefault="003F0072" w:rsidP="003F0072">
      <w:pPr>
        <w:autoSpaceDE w:val="0"/>
        <w:autoSpaceDN w:val="0"/>
        <w:adjustRightInd w:val="0"/>
        <w:spacing w:after="0" w:line="240" w:lineRule="auto"/>
        <w:rPr>
          <w:del w:id="2026" w:author="Michael Bell" w:date="2013-05-06T17:54:00Z"/>
          <w:rFonts w:ascii="Courier New" w:hAnsi="Courier New" w:cs="Courier New"/>
          <w:color w:val="008000"/>
          <w:sz w:val="20"/>
          <w:szCs w:val="20"/>
          <w:highlight w:val="white"/>
        </w:rPr>
      </w:pPr>
      <w:del w:id="20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is met so this goes true</w:delText>
        </w:r>
      </w:del>
    </w:p>
    <w:p w14:paraId="7B7C6119" w14:textId="5A213453" w:rsidR="003F0072" w:rsidDel="00116173" w:rsidRDefault="003F0072" w:rsidP="003F0072">
      <w:pPr>
        <w:autoSpaceDE w:val="0"/>
        <w:autoSpaceDN w:val="0"/>
        <w:adjustRightInd w:val="0"/>
        <w:spacing w:after="0" w:line="240" w:lineRule="auto"/>
        <w:rPr>
          <w:del w:id="2028" w:author="Michael Bell" w:date="2013-05-06T17:54:00Z"/>
          <w:rFonts w:ascii="Courier New" w:hAnsi="Courier New" w:cs="Courier New"/>
          <w:color w:val="000000"/>
          <w:sz w:val="20"/>
          <w:szCs w:val="20"/>
          <w:highlight w:val="white"/>
        </w:rPr>
      </w:pPr>
      <w:del w:id="20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A5EAAC" w14:textId="46E14585" w:rsidR="003F0072" w:rsidDel="00116173" w:rsidRDefault="003F0072" w:rsidP="003F0072">
      <w:pPr>
        <w:autoSpaceDE w:val="0"/>
        <w:autoSpaceDN w:val="0"/>
        <w:adjustRightInd w:val="0"/>
        <w:spacing w:after="0" w:line="240" w:lineRule="auto"/>
        <w:rPr>
          <w:del w:id="2030" w:author="Michael Bell" w:date="2013-05-06T17:54:00Z"/>
          <w:rFonts w:ascii="Courier New" w:hAnsi="Courier New" w:cs="Courier New"/>
          <w:color w:val="000000"/>
          <w:sz w:val="20"/>
          <w:szCs w:val="20"/>
          <w:highlight w:val="white"/>
        </w:rPr>
      </w:pPr>
      <w:del w:id="2031" w:author="Michael Bell" w:date="2013-05-06T17:54:00Z">
        <w:r w:rsidDel="00116173">
          <w:rPr>
            <w:rFonts w:ascii="Courier New" w:hAnsi="Courier New" w:cs="Courier New"/>
            <w:color w:val="000000"/>
            <w:sz w:val="20"/>
            <w:szCs w:val="20"/>
            <w:highlight w:val="white"/>
          </w:rPr>
          <w:delText xml:space="preserve">        </w:delText>
        </w:r>
      </w:del>
    </w:p>
    <w:p w14:paraId="1128CC96" w14:textId="0075F13C" w:rsidR="003F0072" w:rsidDel="00116173" w:rsidRDefault="003F0072" w:rsidP="003F0072">
      <w:pPr>
        <w:autoSpaceDE w:val="0"/>
        <w:autoSpaceDN w:val="0"/>
        <w:adjustRightInd w:val="0"/>
        <w:spacing w:after="0" w:line="240" w:lineRule="auto"/>
        <w:rPr>
          <w:del w:id="2032" w:author="Michael Bell" w:date="2013-05-06T17:54:00Z"/>
          <w:rFonts w:ascii="Courier New" w:hAnsi="Courier New" w:cs="Courier New"/>
          <w:color w:val="000000"/>
          <w:sz w:val="20"/>
          <w:szCs w:val="20"/>
          <w:highlight w:val="white"/>
        </w:rPr>
      </w:pPr>
      <w:del w:id="20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653D52F5" w14:textId="5198A203" w:rsidR="003F0072" w:rsidDel="00116173" w:rsidRDefault="003F0072" w:rsidP="003F0072">
      <w:pPr>
        <w:autoSpaceDE w:val="0"/>
        <w:autoSpaceDN w:val="0"/>
        <w:adjustRightInd w:val="0"/>
        <w:spacing w:after="0" w:line="240" w:lineRule="auto"/>
        <w:rPr>
          <w:del w:id="2034" w:author="Michael Bell" w:date="2013-05-06T17:54:00Z"/>
          <w:rFonts w:ascii="Courier New" w:hAnsi="Courier New" w:cs="Courier New"/>
          <w:color w:val="000000"/>
          <w:sz w:val="20"/>
          <w:szCs w:val="20"/>
          <w:highlight w:val="white"/>
        </w:rPr>
      </w:pPr>
      <w:del w:id="20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CA4713E" w14:textId="3D0EAD5F" w:rsidR="003F0072" w:rsidDel="00116173" w:rsidRDefault="003F0072" w:rsidP="003F0072">
      <w:pPr>
        <w:autoSpaceDE w:val="0"/>
        <w:autoSpaceDN w:val="0"/>
        <w:adjustRightInd w:val="0"/>
        <w:spacing w:after="0" w:line="240" w:lineRule="auto"/>
        <w:rPr>
          <w:del w:id="2036" w:author="Michael Bell" w:date="2013-05-06T17:54:00Z"/>
          <w:rFonts w:ascii="Courier New" w:hAnsi="Courier New" w:cs="Courier New"/>
          <w:color w:val="000000"/>
          <w:sz w:val="20"/>
          <w:szCs w:val="20"/>
          <w:highlight w:val="white"/>
        </w:rPr>
      </w:pPr>
      <w:del w:id="20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B995B79" w14:textId="6E1A8C16" w:rsidR="003F0072" w:rsidDel="00116173" w:rsidRDefault="003F0072" w:rsidP="003F0072">
      <w:pPr>
        <w:autoSpaceDE w:val="0"/>
        <w:autoSpaceDN w:val="0"/>
        <w:adjustRightInd w:val="0"/>
        <w:spacing w:after="0" w:line="240" w:lineRule="auto"/>
        <w:rPr>
          <w:del w:id="2038" w:author="Michael Bell" w:date="2013-05-06T17:54:00Z"/>
          <w:rFonts w:ascii="Courier New" w:hAnsi="Courier New" w:cs="Courier New"/>
          <w:color w:val="000000"/>
          <w:sz w:val="20"/>
          <w:szCs w:val="20"/>
          <w:highlight w:val="white"/>
        </w:rPr>
      </w:pPr>
      <w:del w:id="20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55705DA" w14:textId="0B7D18FD" w:rsidR="003F0072" w:rsidDel="00116173" w:rsidRDefault="003F0072" w:rsidP="003F0072">
      <w:pPr>
        <w:autoSpaceDE w:val="0"/>
        <w:autoSpaceDN w:val="0"/>
        <w:adjustRightInd w:val="0"/>
        <w:spacing w:after="0" w:line="240" w:lineRule="auto"/>
        <w:rPr>
          <w:del w:id="2040" w:author="Michael Bell" w:date="2013-05-06T17:54:00Z"/>
          <w:rFonts w:ascii="Courier New" w:hAnsi="Courier New" w:cs="Courier New"/>
          <w:color w:val="000000"/>
          <w:sz w:val="20"/>
          <w:szCs w:val="20"/>
          <w:highlight w:val="white"/>
        </w:rPr>
      </w:pPr>
    </w:p>
    <w:p w14:paraId="06884E52" w14:textId="59345216" w:rsidR="003F0072" w:rsidDel="00116173" w:rsidRDefault="003F0072" w:rsidP="003F0072">
      <w:pPr>
        <w:autoSpaceDE w:val="0"/>
        <w:autoSpaceDN w:val="0"/>
        <w:adjustRightInd w:val="0"/>
        <w:spacing w:after="0" w:line="240" w:lineRule="auto"/>
        <w:rPr>
          <w:del w:id="2041" w:author="Michael Bell" w:date="2013-05-06T17:54:00Z"/>
          <w:rFonts w:ascii="Courier New" w:hAnsi="Courier New" w:cs="Courier New"/>
          <w:color w:val="000000"/>
          <w:sz w:val="20"/>
          <w:szCs w:val="20"/>
          <w:highlight w:val="white"/>
        </w:rPr>
      </w:pPr>
      <w:del w:id="2042" w:author="Michael Bell" w:date="2013-05-06T17:54:00Z">
        <w:r w:rsidDel="00116173">
          <w:rPr>
            <w:rFonts w:ascii="Courier New" w:hAnsi="Courier New" w:cs="Courier New"/>
            <w:color w:val="000000"/>
            <w:sz w:val="20"/>
            <w:szCs w:val="20"/>
            <w:highlight w:val="white"/>
          </w:rPr>
          <w:delText xml:space="preserve">        </w:delText>
        </w:r>
      </w:del>
    </w:p>
    <w:p w14:paraId="36315643" w14:textId="6A63759C" w:rsidR="003F0072" w:rsidDel="00116173" w:rsidRDefault="003F0072" w:rsidP="003F0072">
      <w:pPr>
        <w:autoSpaceDE w:val="0"/>
        <w:autoSpaceDN w:val="0"/>
        <w:adjustRightInd w:val="0"/>
        <w:spacing w:after="0" w:line="240" w:lineRule="auto"/>
        <w:rPr>
          <w:del w:id="2043" w:author="Michael Bell" w:date="2013-05-06T17:54:00Z"/>
          <w:rFonts w:ascii="Courier New" w:hAnsi="Courier New" w:cs="Courier New"/>
          <w:color w:val="000000"/>
          <w:sz w:val="20"/>
          <w:szCs w:val="20"/>
          <w:highlight w:val="white"/>
        </w:rPr>
      </w:pPr>
      <w:del w:id="20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C72434" w14:textId="7EE22E98" w:rsidR="003F0072" w:rsidDel="00116173" w:rsidRDefault="003F0072" w:rsidP="003F0072">
      <w:pPr>
        <w:autoSpaceDE w:val="0"/>
        <w:autoSpaceDN w:val="0"/>
        <w:adjustRightInd w:val="0"/>
        <w:spacing w:after="0" w:line="240" w:lineRule="auto"/>
        <w:rPr>
          <w:del w:id="2045" w:author="Michael Bell" w:date="2013-05-06T17:54:00Z"/>
          <w:rFonts w:ascii="Courier New" w:hAnsi="Courier New" w:cs="Courier New"/>
          <w:color w:val="008000"/>
          <w:sz w:val="20"/>
          <w:szCs w:val="20"/>
          <w:highlight w:val="white"/>
        </w:rPr>
      </w:pPr>
      <w:del w:id="20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//wait for x miliseconds then meet</w:delText>
        </w:r>
      </w:del>
    </w:p>
    <w:p w14:paraId="7BC4ACE3" w14:textId="6BA8979F" w:rsidR="003F0072" w:rsidDel="00116173" w:rsidRDefault="003F0072" w:rsidP="003F0072">
      <w:pPr>
        <w:autoSpaceDE w:val="0"/>
        <w:autoSpaceDN w:val="0"/>
        <w:adjustRightInd w:val="0"/>
        <w:spacing w:after="0" w:line="240" w:lineRule="auto"/>
        <w:rPr>
          <w:del w:id="2047" w:author="Michael Bell" w:date="2013-05-06T17:54:00Z"/>
          <w:rFonts w:ascii="Courier New" w:hAnsi="Courier New" w:cs="Courier New"/>
          <w:color w:val="000000"/>
          <w:sz w:val="20"/>
          <w:szCs w:val="20"/>
          <w:highlight w:val="white"/>
        </w:rPr>
      </w:pPr>
      <w:del w:id="20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329840A" w14:textId="62A09D1F" w:rsidR="003F0072" w:rsidDel="00116173" w:rsidRDefault="003F0072" w:rsidP="003F0072">
      <w:pPr>
        <w:autoSpaceDE w:val="0"/>
        <w:autoSpaceDN w:val="0"/>
        <w:adjustRightInd w:val="0"/>
        <w:spacing w:after="0" w:line="240" w:lineRule="auto"/>
        <w:rPr>
          <w:del w:id="2049" w:author="Michael Bell" w:date="2013-05-06T17:54:00Z"/>
          <w:rFonts w:ascii="Courier New" w:hAnsi="Courier New" w:cs="Courier New"/>
          <w:color w:val="008000"/>
          <w:sz w:val="20"/>
          <w:szCs w:val="20"/>
          <w:highlight w:val="white"/>
        </w:rPr>
      </w:pPr>
      <w:del w:id="2050"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"state is 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tells us that the board has read state W</w:delText>
        </w:r>
      </w:del>
    </w:p>
    <w:p w14:paraId="2ABB4BFA" w14:textId="13F49C55" w:rsidR="003F0072" w:rsidDel="00116173" w:rsidRDefault="003F0072" w:rsidP="003F0072">
      <w:pPr>
        <w:autoSpaceDE w:val="0"/>
        <w:autoSpaceDN w:val="0"/>
        <w:adjustRightInd w:val="0"/>
        <w:spacing w:after="0" w:line="240" w:lineRule="auto"/>
        <w:rPr>
          <w:del w:id="2051" w:author="Michael Bell" w:date="2013-05-06T17:54:00Z"/>
          <w:rFonts w:ascii="Courier New" w:hAnsi="Courier New" w:cs="Courier New"/>
          <w:color w:val="008000"/>
          <w:sz w:val="20"/>
          <w:szCs w:val="20"/>
          <w:highlight w:val="white"/>
        </w:rPr>
      </w:pPr>
      <w:del w:id="20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timer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//checks if the timer has exceded the stated time in multiples of 100</w:delText>
        </w:r>
      </w:del>
    </w:p>
    <w:p w14:paraId="6E5E6F36" w14:textId="0C6938BA" w:rsidR="003F0072" w:rsidDel="00116173" w:rsidRDefault="003F0072" w:rsidP="003F0072">
      <w:pPr>
        <w:autoSpaceDE w:val="0"/>
        <w:autoSpaceDN w:val="0"/>
        <w:adjustRightInd w:val="0"/>
        <w:spacing w:after="0" w:line="240" w:lineRule="auto"/>
        <w:rPr>
          <w:del w:id="2053" w:author="Michael Bell" w:date="2013-05-06T17:54:00Z"/>
          <w:rFonts w:ascii="Courier New" w:hAnsi="Courier New" w:cs="Courier New"/>
          <w:color w:val="000000"/>
          <w:sz w:val="20"/>
          <w:szCs w:val="20"/>
          <w:highlight w:val="white"/>
        </w:rPr>
      </w:pPr>
      <w:del w:id="20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DD7011" w14:textId="209B9351" w:rsidR="003F0072" w:rsidDel="00116173" w:rsidRDefault="003F0072" w:rsidP="003F0072">
      <w:pPr>
        <w:autoSpaceDE w:val="0"/>
        <w:autoSpaceDN w:val="0"/>
        <w:adjustRightInd w:val="0"/>
        <w:spacing w:after="0" w:line="240" w:lineRule="auto"/>
        <w:rPr>
          <w:del w:id="2055" w:author="Michael Bell" w:date="2013-05-06T17:54:00Z"/>
          <w:rFonts w:ascii="Courier New" w:hAnsi="Courier New" w:cs="Courier New"/>
          <w:color w:val="008000"/>
          <w:sz w:val="20"/>
          <w:szCs w:val="20"/>
          <w:highlight w:val="white"/>
        </w:rPr>
      </w:pPr>
      <w:del w:id="20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has been met</w:delText>
        </w:r>
      </w:del>
    </w:p>
    <w:p w14:paraId="452102FC" w14:textId="28ED5E70" w:rsidR="003F0072" w:rsidDel="00116173" w:rsidRDefault="003F0072" w:rsidP="003F0072">
      <w:pPr>
        <w:autoSpaceDE w:val="0"/>
        <w:autoSpaceDN w:val="0"/>
        <w:adjustRightInd w:val="0"/>
        <w:spacing w:after="0" w:line="240" w:lineRule="auto"/>
        <w:rPr>
          <w:del w:id="2057" w:author="Michael Bell" w:date="2013-05-06T17:54:00Z"/>
          <w:rFonts w:ascii="Courier New" w:hAnsi="Courier New" w:cs="Courier New"/>
          <w:color w:val="000000"/>
          <w:sz w:val="20"/>
          <w:szCs w:val="20"/>
          <w:highlight w:val="white"/>
        </w:rPr>
      </w:pPr>
      <w:del w:id="20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E7C49FA" w14:textId="69F421C1" w:rsidR="003F0072" w:rsidDel="00116173" w:rsidRDefault="003F0072" w:rsidP="003F0072">
      <w:pPr>
        <w:autoSpaceDE w:val="0"/>
        <w:autoSpaceDN w:val="0"/>
        <w:adjustRightInd w:val="0"/>
        <w:spacing w:after="0" w:line="240" w:lineRule="auto"/>
        <w:rPr>
          <w:del w:id="2059" w:author="Michael Bell" w:date="2013-05-06T17:54:00Z"/>
          <w:rFonts w:ascii="Courier New" w:hAnsi="Courier New" w:cs="Courier New"/>
          <w:color w:val="000000"/>
          <w:sz w:val="20"/>
          <w:szCs w:val="20"/>
          <w:highlight w:val="white"/>
        </w:rPr>
      </w:pPr>
      <w:del w:id="206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212EB9CA" w14:textId="40BB8CDE" w:rsidR="003F0072" w:rsidDel="00116173" w:rsidRDefault="003F0072" w:rsidP="003F0072">
      <w:pPr>
        <w:autoSpaceDE w:val="0"/>
        <w:autoSpaceDN w:val="0"/>
        <w:adjustRightInd w:val="0"/>
        <w:spacing w:after="0" w:line="240" w:lineRule="auto"/>
        <w:rPr>
          <w:del w:id="2061" w:author="Michael Bell" w:date="2013-05-06T17:54:00Z"/>
          <w:rFonts w:ascii="Courier New" w:hAnsi="Courier New" w:cs="Courier New"/>
          <w:color w:val="000000"/>
          <w:sz w:val="20"/>
          <w:szCs w:val="20"/>
          <w:highlight w:val="white"/>
        </w:rPr>
      </w:pPr>
      <w:del w:id="206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9A362E" w14:textId="13B1D617" w:rsidR="003F0072" w:rsidDel="00116173" w:rsidRDefault="003F0072" w:rsidP="003F0072">
      <w:pPr>
        <w:autoSpaceDE w:val="0"/>
        <w:autoSpaceDN w:val="0"/>
        <w:adjustRightInd w:val="0"/>
        <w:spacing w:after="0" w:line="240" w:lineRule="auto"/>
        <w:rPr>
          <w:del w:id="2063" w:author="Michael Bell" w:date="2013-05-06T17:54:00Z"/>
          <w:rFonts w:ascii="Courier New" w:hAnsi="Courier New" w:cs="Courier New"/>
          <w:color w:val="008000"/>
          <w:sz w:val="20"/>
          <w:szCs w:val="20"/>
          <w:highlight w:val="white"/>
        </w:rPr>
      </w:pPr>
      <w:del w:id="2064" w:author="Michael Bell" w:date="2013-05-06T17:54:00Z">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//incriment timer</w:delText>
        </w:r>
      </w:del>
    </w:p>
    <w:p w14:paraId="6F1D343C" w14:textId="46BE7103" w:rsidR="003F0072" w:rsidDel="00116173" w:rsidRDefault="003F0072" w:rsidP="003F0072">
      <w:pPr>
        <w:autoSpaceDE w:val="0"/>
        <w:autoSpaceDN w:val="0"/>
        <w:adjustRightInd w:val="0"/>
        <w:spacing w:after="0" w:line="240" w:lineRule="auto"/>
        <w:rPr>
          <w:del w:id="2065" w:author="Michael Bell" w:date="2013-05-06T17:54:00Z"/>
          <w:rFonts w:ascii="Courier New" w:hAnsi="Courier New" w:cs="Courier New"/>
          <w:color w:val="000000"/>
          <w:sz w:val="20"/>
          <w:szCs w:val="20"/>
          <w:highlight w:val="white"/>
        </w:rPr>
      </w:pPr>
      <w:del w:id="20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E69E479" w14:textId="31DD2F0A" w:rsidR="003F0072" w:rsidDel="00116173" w:rsidRDefault="003F0072" w:rsidP="003F0072">
      <w:pPr>
        <w:autoSpaceDE w:val="0"/>
        <w:autoSpaceDN w:val="0"/>
        <w:adjustRightInd w:val="0"/>
        <w:spacing w:after="0" w:line="240" w:lineRule="auto"/>
        <w:rPr>
          <w:del w:id="2067" w:author="Michael Bell" w:date="2013-05-06T17:54:00Z"/>
          <w:rFonts w:ascii="Courier New" w:hAnsi="Courier New" w:cs="Courier New"/>
          <w:color w:val="000000"/>
          <w:sz w:val="20"/>
          <w:szCs w:val="20"/>
          <w:highlight w:val="white"/>
        </w:rPr>
      </w:pPr>
      <w:del w:id="20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6EC767" w14:textId="0D6258FE" w:rsidR="003F0072" w:rsidDel="00116173" w:rsidRDefault="003F0072" w:rsidP="003F0072">
      <w:pPr>
        <w:autoSpaceDE w:val="0"/>
        <w:autoSpaceDN w:val="0"/>
        <w:adjustRightInd w:val="0"/>
        <w:spacing w:after="0" w:line="240" w:lineRule="auto"/>
        <w:rPr>
          <w:del w:id="2069" w:author="Michael Bell" w:date="2013-05-06T17:54:00Z"/>
          <w:rFonts w:ascii="Courier New" w:hAnsi="Courier New" w:cs="Courier New"/>
          <w:color w:val="000000"/>
          <w:sz w:val="20"/>
          <w:szCs w:val="20"/>
          <w:highlight w:val="white"/>
        </w:rPr>
      </w:pPr>
      <w:del w:id="2070" w:author="Michael Bell" w:date="2013-05-06T17:54:00Z">
        <w:r w:rsidDel="00116173">
          <w:rPr>
            <w:rFonts w:ascii="Courier New" w:hAnsi="Courier New" w:cs="Courier New"/>
            <w:color w:val="000000"/>
            <w:sz w:val="20"/>
            <w:szCs w:val="20"/>
            <w:highlight w:val="white"/>
          </w:rPr>
          <w:delText xml:space="preserve">       </w:delText>
        </w:r>
      </w:del>
    </w:p>
    <w:p w14:paraId="67E4A543" w14:textId="38116D3F" w:rsidR="003F0072" w:rsidDel="00116173" w:rsidRDefault="003F0072" w:rsidP="003F0072">
      <w:pPr>
        <w:autoSpaceDE w:val="0"/>
        <w:autoSpaceDN w:val="0"/>
        <w:adjustRightInd w:val="0"/>
        <w:spacing w:after="0" w:line="240" w:lineRule="auto"/>
        <w:rPr>
          <w:del w:id="2071" w:author="Michael Bell" w:date="2013-05-06T17:54:00Z"/>
          <w:rFonts w:ascii="Courier New" w:hAnsi="Courier New" w:cs="Courier New"/>
          <w:color w:val="000000"/>
          <w:sz w:val="20"/>
          <w:szCs w:val="20"/>
          <w:highlight w:val="white"/>
        </w:rPr>
      </w:pPr>
      <w:del w:id="20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A4FC4B" w14:textId="385BC7E7" w:rsidR="003F0072" w:rsidDel="00116173" w:rsidRDefault="003F0072" w:rsidP="003F0072">
      <w:pPr>
        <w:autoSpaceDE w:val="0"/>
        <w:autoSpaceDN w:val="0"/>
        <w:adjustRightInd w:val="0"/>
        <w:spacing w:after="0" w:line="240" w:lineRule="auto"/>
        <w:rPr>
          <w:del w:id="2073" w:author="Michael Bell" w:date="2013-05-06T17:54:00Z"/>
          <w:rFonts w:ascii="Courier New" w:hAnsi="Courier New" w:cs="Courier New"/>
          <w:color w:val="000000"/>
          <w:sz w:val="20"/>
          <w:szCs w:val="20"/>
          <w:highlight w:val="white"/>
        </w:rPr>
      </w:pPr>
      <w:del w:id="20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6F93E0" w14:textId="033190F6" w:rsidR="003F0072" w:rsidDel="00116173" w:rsidRDefault="003F0072" w:rsidP="003F0072">
      <w:pPr>
        <w:autoSpaceDE w:val="0"/>
        <w:autoSpaceDN w:val="0"/>
        <w:adjustRightInd w:val="0"/>
        <w:spacing w:after="0" w:line="240" w:lineRule="auto"/>
        <w:rPr>
          <w:del w:id="2075" w:author="Michael Bell" w:date="2013-05-06T17:54:00Z"/>
          <w:rFonts w:ascii="Courier New" w:hAnsi="Courier New" w:cs="Courier New"/>
          <w:color w:val="000000"/>
          <w:sz w:val="20"/>
          <w:szCs w:val="20"/>
          <w:highlight w:val="white"/>
        </w:rPr>
      </w:pPr>
      <w:del w:id="2076" w:author="Michael Bell" w:date="2013-05-06T17:54:00Z">
        <w:r w:rsidDel="00116173">
          <w:rPr>
            <w:rFonts w:ascii="Courier New" w:hAnsi="Courier New" w:cs="Courier New"/>
            <w:b/>
            <w:bCs/>
            <w:color w:val="000080"/>
            <w:sz w:val="20"/>
            <w:szCs w:val="20"/>
            <w:highlight w:val="white"/>
          </w:rPr>
          <w:delText>}</w:delText>
        </w:r>
      </w:del>
    </w:p>
    <w:p w14:paraId="2376DF58" w14:textId="1F92E20B" w:rsidR="003F0072" w:rsidDel="00116173" w:rsidRDefault="003F0072">
      <w:pPr>
        <w:rPr>
          <w:del w:id="2077" w:author="Michael Bell" w:date="2013-05-06T17:54:00Z"/>
        </w:rPr>
      </w:pPr>
      <w:del w:id="2078" w:author="Michael Bell" w:date="2013-05-06T17:54:00Z">
        <w:r w:rsidDel="00116173">
          <w:br w:type="page"/>
        </w:r>
      </w:del>
    </w:p>
    <w:p w14:paraId="4B4B85C1" w14:textId="60F68E12" w:rsidR="003F0072" w:rsidDel="00116173" w:rsidRDefault="003F0072" w:rsidP="003F0072">
      <w:pPr>
        <w:pStyle w:val="Heading2"/>
        <w:rPr>
          <w:del w:id="2079" w:author="Michael Bell" w:date="2013-05-06T17:54:00Z"/>
        </w:rPr>
      </w:pPr>
      <w:del w:id="2080" w:author="Michael Bell" w:date="2013-05-06T17:54:00Z">
        <w:r w:rsidDel="00116173">
          <w:delText>checkPoints.ino</w:delText>
        </w:r>
      </w:del>
    </w:p>
    <w:p w14:paraId="47E0990E" w14:textId="6DB543B8" w:rsidR="003F0072" w:rsidDel="00116173" w:rsidRDefault="003F0072" w:rsidP="003F0072">
      <w:pPr>
        <w:autoSpaceDE w:val="0"/>
        <w:autoSpaceDN w:val="0"/>
        <w:adjustRightInd w:val="0"/>
        <w:spacing w:after="0" w:line="240" w:lineRule="auto"/>
        <w:rPr>
          <w:del w:id="2081" w:author="Michael Bell" w:date="2013-05-06T17:54:00Z"/>
          <w:rFonts w:ascii="Courier New" w:hAnsi="Courier New" w:cs="Courier New"/>
          <w:color w:val="008000"/>
          <w:sz w:val="20"/>
          <w:szCs w:val="20"/>
          <w:highlight w:val="white"/>
        </w:rPr>
      </w:pPr>
      <w:del w:id="2082" w:author="Michael Bell" w:date="2013-05-06T17:54:00Z">
        <w:r w:rsidDel="00116173">
          <w:rPr>
            <w:rFonts w:ascii="Courier New" w:hAnsi="Courier New" w:cs="Courier New"/>
            <w:color w:val="008000"/>
            <w:sz w:val="20"/>
            <w:szCs w:val="20"/>
            <w:highlight w:val="white"/>
          </w:rPr>
          <w:delText>/*</w:delText>
        </w:r>
      </w:del>
    </w:p>
    <w:p w14:paraId="0E5C7F16" w14:textId="5DF3DB5C" w:rsidR="003F0072" w:rsidDel="00116173" w:rsidRDefault="003F0072" w:rsidP="003F0072">
      <w:pPr>
        <w:autoSpaceDE w:val="0"/>
        <w:autoSpaceDN w:val="0"/>
        <w:adjustRightInd w:val="0"/>
        <w:spacing w:after="0" w:line="240" w:lineRule="auto"/>
        <w:rPr>
          <w:del w:id="2083" w:author="Michael Bell" w:date="2013-05-06T17:54:00Z"/>
          <w:rFonts w:ascii="Courier New" w:hAnsi="Courier New" w:cs="Courier New"/>
          <w:color w:val="008000"/>
          <w:sz w:val="20"/>
          <w:szCs w:val="20"/>
          <w:highlight w:val="white"/>
        </w:rPr>
      </w:pPr>
    </w:p>
    <w:p w14:paraId="0D843009" w14:textId="6F333974" w:rsidR="003F0072" w:rsidDel="00116173" w:rsidRDefault="003F0072" w:rsidP="003F0072">
      <w:pPr>
        <w:autoSpaceDE w:val="0"/>
        <w:autoSpaceDN w:val="0"/>
        <w:adjustRightInd w:val="0"/>
        <w:spacing w:after="0" w:line="240" w:lineRule="auto"/>
        <w:rPr>
          <w:del w:id="2084" w:author="Michael Bell" w:date="2013-05-06T17:54:00Z"/>
          <w:rFonts w:ascii="Courier New" w:hAnsi="Courier New" w:cs="Courier New"/>
          <w:color w:val="008000"/>
          <w:sz w:val="20"/>
          <w:szCs w:val="20"/>
          <w:highlight w:val="white"/>
        </w:rPr>
      </w:pPr>
      <w:del w:id="2085" w:author="Michael Bell" w:date="2013-05-06T17:54:00Z">
        <w:r w:rsidDel="00116173">
          <w:rPr>
            <w:rFonts w:ascii="Courier New" w:hAnsi="Courier New" w:cs="Courier New"/>
            <w:color w:val="008000"/>
            <w:sz w:val="20"/>
            <w:szCs w:val="20"/>
            <w:highlight w:val="white"/>
          </w:rPr>
          <w:delText xml:space="preserve"> BELTRAK</w:delText>
        </w:r>
      </w:del>
    </w:p>
    <w:p w14:paraId="23336FDC" w14:textId="1B2FF999" w:rsidR="003F0072" w:rsidDel="00116173" w:rsidRDefault="003F0072" w:rsidP="003F0072">
      <w:pPr>
        <w:autoSpaceDE w:val="0"/>
        <w:autoSpaceDN w:val="0"/>
        <w:adjustRightInd w:val="0"/>
        <w:spacing w:after="0" w:line="240" w:lineRule="auto"/>
        <w:rPr>
          <w:del w:id="2086" w:author="Michael Bell" w:date="2013-05-06T17:54:00Z"/>
          <w:rFonts w:ascii="Courier New" w:hAnsi="Courier New" w:cs="Courier New"/>
          <w:color w:val="008000"/>
          <w:sz w:val="20"/>
          <w:szCs w:val="20"/>
          <w:highlight w:val="white"/>
        </w:rPr>
      </w:pPr>
      <w:del w:id="2087" w:author="Michael Bell" w:date="2013-05-06T17:54:00Z">
        <w:r w:rsidDel="00116173">
          <w:rPr>
            <w:rFonts w:ascii="Courier New" w:hAnsi="Courier New" w:cs="Courier New"/>
            <w:color w:val="008000"/>
            <w:sz w:val="20"/>
            <w:szCs w:val="20"/>
            <w:highlight w:val="white"/>
          </w:rPr>
          <w:delText xml:space="preserve"> </w:delText>
        </w:r>
      </w:del>
    </w:p>
    <w:p w14:paraId="0757134E" w14:textId="1A873023" w:rsidR="003F0072" w:rsidDel="00116173" w:rsidRDefault="003F0072" w:rsidP="003F0072">
      <w:pPr>
        <w:autoSpaceDE w:val="0"/>
        <w:autoSpaceDN w:val="0"/>
        <w:adjustRightInd w:val="0"/>
        <w:spacing w:after="0" w:line="240" w:lineRule="auto"/>
        <w:rPr>
          <w:del w:id="2088" w:author="Michael Bell" w:date="2013-05-06T17:54:00Z"/>
          <w:rFonts w:ascii="Courier New" w:hAnsi="Courier New" w:cs="Courier New"/>
          <w:color w:val="008000"/>
          <w:sz w:val="20"/>
          <w:szCs w:val="20"/>
          <w:highlight w:val="white"/>
        </w:rPr>
      </w:pPr>
      <w:del w:id="2089" w:author="Michael Bell" w:date="2013-05-06T17:54:00Z">
        <w:r w:rsidDel="00116173">
          <w:rPr>
            <w:rFonts w:ascii="Courier New" w:hAnsi="Courier New" w:cs="Courier New"/>
            <w:color w:val="008000"/>
            <w:sz w:val="20"/>
            <w:szCs w:val="20"/>
            <w:highlight w:val="white"/>
          </w:rPr>
          <w:delText xml:space="preserve"> V1.0</w:delText>
        </w:r>
      </w:del>
    </w:p>
    <w:p w14:paraId="328C5CA5" w14:textId="4F4E621D" w:rsidR="003F0072" w:rsidDel="00116173" w:rsidRDefault="003F0072" w:rsidP="003F0072">
      <w:pPr>
        <w:autoSpaceDE w:val="0"/>
        <w:autoSpaceDN w:val="0"/>
        <w:adjustRightInd w:val="0"/>
        <w:spacing w:after="0" w:line="240" w:lineRule="auto"/>
        <w:rPr>
          <w:del w:id="2090" w:author="Michael Bell" w:date="2013-05-06T17:54:00Z"/>
          <w:rFonts w:ascii="Courier New" w:hAnsi="Courier New" w:cs="Courier New"/>
          <w:color w:val="008000"/>
          <w:sz w:val="20"/>
          <w:szCs w:val="20"/>
          <w:highlight w:val="white"/>
        </w:rPr>
      </w:pPr>
      <w:del w:id="2091" w:author="Michael Bell" w:date="2013-05-06T17:54:00Z">
        <w:r w:rsidDel="00116173">
          <w:rPr>
            <w:rFonts w:ascii="Courier New" w:hAnsi="Courier New" w:cs="Courier New"/>
            <w:color w:val="008000"/>
            <w:sz w:val="20"/>
            <w:szCs w:val="20"/>
            <w:highlight w:val="white"/>
          </w:rPr>
          <w:delText xml:space="preserve"> </w:delText>
        </w:r>
      </w:del>
    </w:p>
    <w:p w14:paraId="4DCB0074" w14:textId="42266875" w:rsidR="003F0072" w:rsidDel="00116173" w:rsidRDefault="003F0072" w:rsidP="003F0072">
      <w:pPr>
        <w:autoSpaceDE w:val="0"/>
        <w:autoSpaceDN w:val="0"/>
        <w:adjustRightInd w:val="0"/>
        <w:spacing w:after="0" w:line="240" w:lineRule="auto"/>
        <w:rPr>
          <w:del w:id="2092" w:author="Michael Bell" w:date="2013-05-06T17:54:00Z"/>
          <w:rFonts w:ascii="Courier New" w:hAnsi="Courier New" w:cs="Courier New"/>
          <w:color w:val="008000"/>
          <w:sz w:val="20"/>
          <w:szCs w:val="20"/>
          <w:highlight w:val="white"/>
        </w:rPr>
      </w:pPr>
      <w:del w:id="209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FDD4C29" w14:textId="56821E5A" w:rsidR="003F0072" w:rsidDel="00116173" w:rsidRDefault="003F0072" w:rsidP="003F0072">
      <w:pPr>
        <w:autoSpaceDE w:val="0"/>
        <w:autoSpaceDN w:val="0"/>
        <w:adjustRightInd w:val="0"/>
        <w:spacing w:after="0" w:line="240" w:lineRule="auto"/>
        <w:rPr>
          <w:del w:id="2094" w:author="Michael Bell" w:date="2013-05-06T17:54:00Z"/>
          <w:rFonts w:ascii="Courier New" w:hAnsi="Courier New" w:cs="Courier New"/>
          <w:color w:val="008000"/>
          <w:sz w:val="20"/>
          <w:szCs w:val="20"/>
          <w:highlight w:val="white"/>
        </w:rPr>
      </w:pPr>
      <w:del w:id="2095" w:author="Michael Bell" w:date="2013-05-06T17:54:00Z">
        <w:r w:rsidDel="00116173">
          <w:rPr>
            <w:rFonts w:ascii="Courier New" w:hAnsi="Courier New" w:cs="Courier New"/>
            <w:color w:val="008000"/>
            <w:sz w:val="20"/>
            <w:szCs w:val="20"/>
            <w:highlight w:val="white"/>
          </w:rPr>
          <w:delText xml:space="preserve"> </w:delText>
        </w:r>
      </w:del>
    </w:p>
    <w:p w14:paraId="67BFC1EB" w14:textId="58D35855" w:rsidR="003F0072" w:rsidDel="00116173" w:rsidRDefault="003F0072" w:rsidP="003F0072">
      <w:pPr>
        <w:autoSpaceDE w:val="0"/>
        <w:autoSpaceDN w:val="0"/>
        <w:adjustRightInd w:val="0"/>
        <w:spacing w:after="0" w:line="240" w:lineRule="auto"/>
        <w:rPr>
          <w:del w:id="2096" w:author="Michael Bell" w:date="2013-05-06T17:54:00Z"/>
          <w:rFonts w:ascii="Courier New" w:hAnsi="Courier New" w:cs="Courier New"/>
          <w:color w:val="008000"/>
          <w:sz w:val="20"/>
          <w:szCs w:val="20"/>
          <w:highlight w:val="white"/>
        </w:rPr>
      </w:pPr>
      <w:del w:id="2097" w:author="Michael Bell" w:date="2013-05-06T17:54:00Z">
        <w:r w:rsidDel="00116173">
          <w:rPr>
            <w:rFonts w:ascii="Courier New" w:hAnsi="Courier New" w:cs="Courier New"/>
            <w:color w:val="008000"/>
            <w:sz w:val="20"/>
            <w:szCs w:val="20"/>
            <w:highlight w:val="white"/>
          </w:rPr>
          <w:delText xml:space="preserve"> By Michael Bell</w:delText>
        </w:r>
      </w:del>
    </w:p>
    <w:p w14:paraId="427F4C7B" w14:textId="3EF09576" w:rsidR="003F0072" w:rsidDel="00116173" w:rsidRDefault="003F0072" w:rsidP="003F0072">
      <w:pPr>
        <w:autoSpaceDE w:val="0"/>
        <w:autoSpaceDN w:val="0"/>
        <w:adjustRightInd w:val="0"/>
        <w:spacing w:after="0" w:line="240" w:lineRule="auto"/>
        <w:rPr>
          <w:del w:id="2098" w:author="Michael Bell" w:date="2013-05-06T17:54:00Z"/>
          <w:rFonts w:ascii="Courier New" w:hAnsi="Courier New" w:cs="Courier New"/>
          <w:color w:val="008000"/>
          <w:sz w:val="20"/>
          <w:szCs w:val="20"/>
          <w:highlight w:val="white"/>
        </w:rPr>
      </w:pPr>
      <w:del w:id="2099" w:author="Michael Bell" w:date="2013-05-06T17:54:00Z">
        <w:r w:rsidDel="00116173">
          <w:rPr>
            <w:rFonts w:ascii="Courier New" w:hAnsi="Courier New" w:cs="Courier New"/>
            <w:color w:val="008000"/>
            <w:sz w:val="20"/>
            <w:szCs w:val="20"/>
            <w:highlight w:val="white"/>
          </w:rPr>
          <w:delText xml:space="preserve"> </w:delText>
        </w:r>
      </w:del>
    </w:p>
    <w:p w14:paraId="28A5EB0B" w14:textId="2EA2AEE1" w:rsidR="003F0072" w:rsidDel="00116173" w:rsidRDefault="003F0072" w:rsidP="003F0072">
      <w:pPr>
        <w:autoSpaceDE w:val="0"/>
        <w:autoSpaceDN w:val="0"/>
        <w:adjustRightInd w:val="0"/>
        <w:spacing w:after="0" w:line="240" w:lineRule="auto"/>
        <w:rPr>
          <w:del w:id="2100" w:author="Michael Bell" w:date="2013-05-06T17:54:00Z"/>
          <w:rFonts w:ascii="Courier New" w:hAnsi="Courier New" w:cs="Courier New"/>
          <w:color w:val="008000"/>
          <w:sz w:val="20"/>
          <w:szCs w:val="20"/>
          <w:highlight w:val="white"/>
        </w:rPr>
      </w:pPr>
      <w:del w:id="210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36CF1B" w14:textId="321BAD81" w:rsidR="003F0072" w:rsidDel="00116173" w:rsidRDefault="003F0072" w:rsidP="003F0072">
      <w:pPr>
        <w:autoSpaceDE w:val="0"/>
        <w:autoSpaceDN w:val="0"/>
        <w:adjustRightInd w:val="0"/>
        <w:spacing w:after="0" w:line="240" w:lineRule="auto"/>
        <w:rPr>
          <w:del w:id="2102" w:author="Michael Bell" w:date="2013-05-06T17:54:00Z"/>
          <w:rFonts w:ascii="Courier New" w:hAnsi="Courier New" w:cs="Courier New"/>
          <w:color w:val="008000"/>
          <w:sz w:val="20"/>
          <w:szCs w:val="20"/>
          <w:highlight w:val="white"/>
        </w:rPr>
      </w:pPr>
      <w:del w:id="2103" w:author="Michael Bell" w:date="2013-05-06T17:54:00Z">
        <w:r w:rsidDel="00116173">
          <w:rPr>
            <w:rFonts w:ascii="Courier New" w:hAnsi="Courier New" w:cs="Courier New"/>
            <w:color w:val="008000"/>
            <w:sz w:val="20"/>
            <w:szCs w:val="20"/>
            <w:highlight w:val="white"/>
          </w:rPr>
          <w:delText xml:space="preserve"> </w:delText>
        </w:r>
      </w:del>
    </w:p>
    <w:p w14:paraId="51B3E492" w14:textId="13B09221" w:rsidR="003F0072" w:rsidDel="00116173" w:rsidRDefault="003F0072" w:rsidP="003F0072">
      <w:pPr>
        <w:autoSpaceDE w:val="0"/>
        <w:autoSpaceDN w:val="0"/>
        <w:adjustRightInd w:val="0"/>
        <w:spacing w:after="0" w:line="240" w:lineRule="auto"/>
        <w:rPr>
          <w:del w:id="2104" w:author="Michael Bell" w:date="2013-05-06T17:54:00Z"/>
          <w:rFonts w:ascii="Courier New" w:hAnsi="Courier New" w:cs="Courier New"/>
          <w:color w:val="000000"/>
          <w:sz w:val="20"/>
          <w:szCs w:val="20"/>
          <w:highlight w:val="white"/>
        </w:rPr>
      </w:pPr>
      <w:del w:id="2105" w:author="Michael Bell" w:date="2013-05-06T17:54:00Z">
        <w:r w:rsidDel="00116173">
          <w:rPr>
            <w:rFonts w:ascii="Courier New" w:hAnsi="Courier New" w:cs="Courier New"/>
            <w:color w:val="008000"/>
            <w:sz w:val="20"/>
            <w:szCs w:val="20"/>
            <w:highlight w:val="white"/>
          </w:rPr>
          <w:delText xml:space="preserve"> */</w:delText>
        </w:r>
      </w:del>
    </w:p>
    <w:p w14:paraId="7D54A3DB" w14:textId="77E2BB00" w:rsidR="003F0072" w:rsidDel="00116173" w:rsidRDefault="003F0072" w:rsidP="003F0072">
      <w:pPr>
        <w:autoSpaceDE w:val="0"/>
        <w:autoSpaceDN w:val="0"/>
        <w:adjustRightInd w:val="0"/>
        <w:spacing w:after="0" w:line="240" w:lineRule="auto"/>
        <w:rPr>
          <w:del w:id="2106" w:author="Michael Bell" w:date="2013-05-06T17:54:00Z"/>
          <w:rFonts w:ascii="Courier New" w:hAnsi="Courier New" w:cs="Courier New"/>
          <w:color w:val="000000"/>
          <w:sz w:val="20"/>
          <w:szCs w:val="20"/>
          <w:highlight w:val="white"/>
        </w:rPr>
      </w:pPr>
    </w:p>
    <w:p w14:paraId="331F0996" w14:textId="502CE5FC" w:rsidR="003F0072" w:rsidDel="00116173" w:rsidRDefault="003F0072" w:rsidP="003F0072">
      <w:pPr>
        <w:autoSpaceDE w:val="0"/>
        <w:autoSpaceDN w:val="0"/>
        <w:adjustRightInd w:val="0"/>
        <w:spacing w:after="0" w:line="240" w:lineRule="auto"/>
        <w:rPr>
          <w:del w:id="2107" w:author="Michael Bell" w:date="2013-05-06T17:54:00Z"/>
          <w:rFonts w:ascii="Courier New" w:hAnsi="Courier New" w:cs="Courier New"/>
          <w:color w:val="008000"/>
          <w:sz w:val="20"/>
          <w:szCs w:val="20"/>
          <w:highlight w:val="white"/>
        </w:rPr>
      </w:pPr>
      <w:del w:id="2108" w:author="Michael Bell" w:date="2013-05-06T17:54:00Z">
        <w:r w:rsidDel="00116173">
          <w:rPr>
            <w:rFonts w:ascii="Courier New" w:hAnsi="Courier New" w:cs="Courier New"/>
            <w:color w:val="008000"/>
            <w:sz w:val="20"/>
            <w:szCs w:val="20"/>
            <w:highlight w:val="white"/>
          </w:rPr>
          <w:delText>/*this function checks the status of the points and compares them to what they should be, if its diferent it</w:delText>
        </w:r>
      </w:del>
    </w:p>
    <w:p w14:paraId="48BF913D" w14:textId="75ACE026" w:rsidR="003F0072" w:rsidDel="00116173" w:rsidRDefault="003F0072" w:rsidP="003F0072">
      <w:pPr>
        <w:autoSpaceDE w:val="0"/>
        <w:autoSpaceDN w:val="0"/>
        <w:adjustRightInd w:val="0"/>
        <w:spacing w:after="0" w:line="240" w:lineRule="auto"/>
        <w:rPr>
          <w:del w:id="2109" w:author="Michael Bell" w:date="2013-05-06T17:54:00Z"/>
          <w:rFonts w:ascii="Courier New" w:hAnsi="Courier New" w:cs="Courier New"/>
          <w:color w:val="000000"/>
          <w:sz w:val="20"/>
          <w:szCs w:val="20"/>
          <w:highlight w:val="white"/>
        </w:rPr>
      </w:pPr>
      <w:del w:id="2110" w:author="Michael Bell" w:date="2013-05-06T17:54:00Z">
        <w:r w:rsidDel="00116173">
          <w:rPr>
            <w:rFonts w:ascii="Courier New" w:hAnsi="Courier New" w:cs="Courier New"/>
            <w:color w:val="008000"/>
            <w:sz w:val="20"/>
            <w:szCs w:val="20"/>
            <w:highlight w:val="white"/>
          </w:rPr>
          <w:delText>changes the points to match*/</w:delText>
        </w:r>
      </w:del>
    </w:p>
    <w:p w14:paraId="7833B184" w14:textId="041FFEAE" w:rsidR="003F0072" w:rsidDel="00116173" w:rsidRDefault="003F0072" w:rsidP="003F0072">
      <w:pPr>
        <w:autoSpaceDE w:val="0"/>
        <w:autoSpaceDN w:val="0"/>
        <w:adjustRightInd w:val="0"/>
        <w:spacing w:after="0" w:line="240" w:lineRule="auto"/>
        <w:rPr>
          <w:del w:id="2111" w:author="Michael Bell" w:date="2013-05-06T17:54:00Z"/>
          <w:rFonts w:ascii="Courier New" w:hAnsi="Courier New" w:cs="Courier New"/>
          <w:color w:val="000000"/>
          <w:sz w:val="20"/>
          <w:szCs w:val="20"/>
          <w:highlight w:val="white"/>
        </w:rPr>
      </w:pPr>
    </w:p>
    <w:p w14:paraId="722E056B" w14:textId="5A7A09D7" w:rsidR="003F0072" w:rsidDel="00116173" w:rsidRDefault="003F0072" w:rsidP="003F0072">
      <w:pPr>
        <w:autoSpaceDE w:val="0"/>
        <w:autoSpaceDN w:val="0"/>
        <w:adjustRightInd w:val="0"/>
        <w:spacing w:after="0" w:line="240" w:lineRule="auto"/>
        <w:rPr>
          <w:del w:id="2112" w:author="Michael Bell" w:date="2013-05-06T17:54:00Z"/>
          <w:rFonts w:ascii="Courier New" w:hAnsi="Courier New" w:cs="Courier New"/>
          <w:color w:val="000000"/>
          <w:sz w:val="20"/>
          <w:szCs w:val="20"/>
          <w:highlight w:val="white"/>
        </w:rPr>
      </w:pPr>
    </w:p>
    <w:p w14:paraId="6A92CC6F" w14:textId="0B33825E" w:rsidR="003F0072" w:rsidDel="00116173" w:rsidRDefault="003F0072" w:rsidP="003F0072">
      <w:pPr>
        <w:autoSpaceDE w:val="0"/>
        <w:autoSpaceDN w:val="0"/>
        <w:adjustRightInd w:val="0"/>
        <w:spacing w:after="0" w:line="240" w:lineRule="auto"/>
        <w:rPr>
          <w:del w:id="2113" w:author="Michael Bell" w:date="2013-05-06T17:54:00Z"/>
          <w:rFonts w:ascii="Courier New" w:hAnsi="Courier New" w:cs="Courier New"/>
          <w:color w:val="000000"/>
          <w:sz w:val="20"/>
          <w:szCs w:val="20"/>
          <w:highlight w:val="white"/>
        </w:rPr>
      </w:pPr>
      <w:del w:id="2114"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1CB9B430" w14:textId="3E68BF90" w:rsidR="003F0072" w:rsidDel="00116173" w:rsidRDefault="003F0072" w:rsidP="003F0072">
      <w:pPr>
        <w:autoSpaceDE w:val="0"/>
        <w:autoSpaceDN w:val="0"/>
        <w:adjustRightInd w:val="0"/>
        <w:spacing w:after="0" w:line="240" w:lineRule="auto"/>
        <w:rPr>
          <w:del w:id="2115" w:author="Michael Bell" w:date="2013-05-06T17:54:00Z"/>
          <w:rFonts w:ascii="Courier New" w:hAnsi="Courier New" w:cs="Courier New"/>
          <w:color w:val="000000"/>
          <w:sz w:val="20"/>
          <w:szCs w:val="20"/>
          <w:highlight w:val="white"/>
        </w:rPr>
      </w:pPr>
      <w:del w:id="2116" w:author="Michael Bell" w:date="2013-05-06T17:54:00Z">
        <w:r w:rsidDel="00116173">
          <w:rPr>
            <w:rFonts w:ascii="Courier New" w:hAnsi="Courier New" w:cs="Courier New"/>
            <w:b/>
            <w:bCs/>
            <w:color w:val="000080"/>
            <w:sz w:val="20"/>
            <w:szCs w:val="20"/>
            <w:highlight w:val="white"/>
          </w:rPr>
          <w:delText>{</w:delText>
        </w:r>
      </w:del>
    </w:p>
    <w:p w14:paraId="1B426490" w14:textId="17EB283F" w:rsidR="003F0072" w:rsidDel="00116173" w:rsidRDefault="003F0072" w:rsidP="003F0072">
      <w:pPr>
        <w:autoSpaceDE w:val="0"/>
        <w:autoSpaceDN w:val="0"/>
        <w:adjustRightInd w:val="0"/>
        <w:spacing w:after="0" w:line="240" w:lineRule="auto"/>
        <w:rPr>
          <w:del w:id="2117" w:author="Michael Bell" w:date="2013-05-06T17:54:00Z"/>
          <w:rFonts w:ascii="Courier New" w:hAnsi="Courier New" w:cs="Courier New"/>
          <w:color w:val="008000"/>
          <w:sz w:val="20"/>
          <w:szCs w:val="20"/>
          <w:highlight w:val="white"/>
        </w:rPr>
      </w:pPr>
      <w:del w:id="21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//goes through all the points</w:delText>
        </w:r>
      </w:del>
    </w:p>
    <w:p w14:paraId="5D18BAF5" w14:textId="3B6549B6" w:rsidR="003F0072" w:rsidDel="00116173" w:rsidRDefault="003F0072" w:rsidP="003F0072">
      <w:pPr>
        <w:autoSpaceDE w:val="0"/>
        <w:autoSpaceDN w:val="0"/>
        <w:adjustRightInd w:val="0"/>
        <w:spacing w:after="0" w:line="240" w:lineRule="auto"/>
        <w:rPr>
          <w:del w:id="2119" w:author="Michael Bell" w:date="2013-05-06T17:54:00Z"/>
          <w:rFonts w:ascii="Courier New" w:hAnsi="Courier New" w:cs="Courier New"/>
          <w:color w:val="000000"/>
          <w:sz w:val="20"/>
          <w:szCs w:val="20"/>
          <w:highlight w:val="white"/>
        </w:rPr>
      </w:pPr>
      <w:del w:id="21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C93042" w14:textId="50B6941A" w:rsidR="003F0072" w:rsidDel="00116173" w:rsidRDefault="003F0072" w:rsidP="003F0072">
      <w:pPr>
        <w:autoSpaceDE w:val="0"/>
        <w:autoSpaceDN w:val="0"/>
        <w:adjustRightInd w:val="0"/>
        <w:spacing w:after="0" w:line="240" w:lineRule="auto"/>
        <w:rPr>
          <w:del w:id="2121" w:author="Michael Bell" w:date="2013-05-06T17:54:00Z"/>
          <w:rFonts w:ascii="Courier New" w:hAnsi="Courier New" w:cs="Courier New"/>
          <w:color w:val="008000"/>
          <w:sz w:val="20"/>
          <w:szCs w:val="20"/>
          <w:highlight w:val="white"/>
        </w:rPr>
      </w:pPr>
      <w:del w:id="21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state doesent match what it should be</w:delText>
        </w:r>
      </w:del>
    </w:p>
    <w:p w14:paraId="794D12FD" w14:textId="03D610A6" w:rsidR="003F0072" w:rsidDel="00116173" w:rsidRDefault="003F0072" w:rsidP="003F0072">
      <w:pPr>
        <w:autoSpaceDE w:val="0"/>
        <w:autoSpaceDN w:val="0"/>
        <w:adjustRightInd w:val="0"/>
        <w:spacing w:after="0" w:line="240" w:lineRule="auto"/>
        <w:rPr>
          <w:del w:id="2123" w:author="Michael Bell" w:date="2013-05-06T17:54:00Z"/>
          <w:rFonts w:ascii="Courier New" w:hAnsi="Courier New" w:cs="Courier New"/>
          <w:color w:val="000000"/>
          <w:sz w:val="20"/>
          <w:szCs w:val="20"/>
          <w:highlight w:val="white"/>
        </w:rPr>
      </w:pPr>
      <w:del w:id="21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CDE6AE6" w14:textId="57EC8FA9" w:rsidR="003F0072" w:rsidDel="00116173" w:rsidRDefault="003F0072" w:rsidP="003F0072">
      <w:pPr>
        <w:autoSpaceDE w:val="0"/>
        <w:autoSpaceDN w:val="0"/>
        <w:adjustRightInd w:val="0"/>
        <w:spacing w:after="0" w:line="240" w:lineRule="auto"/>
        <w:rPr>
          <w:del w:id="2125" w:author="Michael Bell" w:date="2013-05-06T17:54:00Z"/>
          <w:rFonts w:ascii="Courier New" w:hAnsi="Courier New" w:cs="Courier New"/>
          <w:color w:val="008000"/>
          <w:sz w:val="20"/>
          <w:szCs w:val="20"/>
          <w:highlight w:val="white"/>
        </w:rPr>
      </w:pPr>
      <w:del w:id="2126" w:author="Michael Bell" w:date="2013-05-06T17:54:00Z">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the points</w:delText>
        </w:r>
      </w:del>
    </w:p>
    <w:p w14:paraId="1BB7BE1E" w14:textId="26C8274A" w:rsidR="003F0072" w:rsidDel="00116173" w:rsidRDefault="003F0072" w:rsidP="003F0072">
      <w:pPr>
        <w:autoSpaceDE w:val="0"/>
        <w:autoSpaceDN w:val="0"/>
        <w:adjustRightInd w:val="0"/>
        <w:spacing w:after="0" w:line="240" w:lineRule="auto"/>
        <w:rPr>
          <w:del w:id="2127" w:author="Michael Bell" w:date="2013-05-06T17:54:00Z"/>
          <w:rFonts w:ascii="Courier New" w:hAnsi="Courier New" w:cs="Courier New"/>
          <w:color w:val="008000"/>
          <w:sz w:val="20"/>
          <w:szCs w:val="20"/>
          <w:highlight w:val="white"/>
        </w:rPr>
      </w:pPr>
      <w:del w:id="2128"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//change the state</w:delText>
        </w:r>
      </w:del>
    </w:p>
    <w:p w14:paraId="73054017" w14:textId="1641B8D9" w:rsidR="003F0072" w:rsidDel="00116173" w:rsidRDefault="003F0072" w:rsidP="003F0072">
      <w:pPr>
        <w:autoSpaceDE w:val="0"/>
        <w:autoSpaceDN w:val="0"/>
        <w:adjustRightInd w:val="0"/>
        <w:spacing w:after="0" w:line="240" w:lineRule="auto"/>
        <w:rPr>
          <w:del w:id="2129" w:author="Michael Bell" w:date="2013-05-06T17:54:00Z"/>
          <w:rFonts w:ascii="Courier New" w:hAnsi="Courier New" w:cs="Courier New"/>
          <w:color w:val="000000"/>
          <w:sz w:val="20"/>
          <w:szCs w:val="20"/>
          <w:highlight w:val="white"/>
        </w:rPr>
      </w:pPr>
      <w:del w:id="21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789F3A" w14:textId="1EE696B1" w:rsidR="003F0072" w:rsidDel="00116173" w:rsidRDefault="003F0072" w:rsidP="003F0072">
      <w:pPr>
        <w:autoSpaceDE w:val="0"/>
        <w:autoSpaceDN w:val="0"/>
        <w:adjustRightInd w:val="0"/>
        <w:spacing w:after="0" w:line="240" w:lineRule="auto"/>
        <w:rPr>
          <w:del w:id="2131" w:author="Michael Bell" w:date="2013-05-06T17:54:00Z"/>
          <w:rFonts w:ascii="Courier New" w:hAnsi="Courier New" w:cs="Courier New"/>
          <w:color w:val="000000"/>
          <w:sz w:val="20"/>
          <w:szCs w:val="20"/>
          <w:highlight w:val="white"/>
        </w:rPr>
      </w:pPr>
      <w:del w:id="21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814B10" w14:textId="37FCF8AF" w:rsidR="003F0072" w:rsidDel="00116173" w:rsidRDefault="003F0072" w:rsidP="003F0072">
      <w:pPr>
        <w:autoSpaceDE w:val="0"/>
        <w:autoSpaceDN w:val="0"/>
        <w:adjustRightInd w:val="0"/>
        <w:spacing w:after="0" w:line="240" w:lineRule="auto"/>
        <w:rPr>
          <w:del w:id="2133" w:author="Michael Bell" w:date="2013-05-06T17:54:00Z"/>
          <w:rFonts w:ascii="Courier New" w:hAnsi="Courier New" w:cs="Courier New"/>
          <w:color w:val="000000"/>
          <w:sz w:val="20"/>
          <w:szCs w:val="20"/>
          <w:highlight w:val="white"/>
        </w:rPr>
      </w:pPr>
      <w:del w:id="2134" w:author="Michael Bell" w:date="2013-05-06T17:54:00Z">
        <w:r w:rsidDel="00116173">
          <w:rPr>
            <w:rFonts w:ascii="Courier New" w:hAnsi="Courier New" w:cs="Courier New"/>
            <w:b/>
            <w:bCs/>
            <w:color w:val="000080"/>
            <w:sz w:val="20"/>
            <w:szCs w:val="20"/>
            <w:highlight w:val="white"/>
          </w:rPr>
          <w:delText>}</w:delText>
        </w:r>
      </w:del>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03DC75FE" w14:textId="77777777" w:rsidR="003A2FEE" w:rsidRDefault="003A2FEE" w:rsidP="003A2FEE">
      <w:pPr>
        <w:autoSpaceDE w:val="0"/>
        <w:autoSpaceDN w:val="0"/>
        <w:adjustRightInd w:val="0"/>
        <w:spacing w:after="0" w:line="240" w:lineRule="auto"/>
        <w:rPr>
          <w:ins w:id="2135" w:author="Michael Bell" w:date="2013-05-06T18:02:00Z"/>
          <w:rFonts w:ascii="Courier New" w:hAnsi="Courier New" w:cs="Courier New"/>
          <w:color w:val="008000"/>
          <w:sz w:val="20"/>
          <w:szCs w:val="20"/>
          <w:highlight w:val="white"/>
        </w:rPr>
      </w:pPr>
      <w:ins w:id="2136" w:author="Michael Bell" w:date="2013-05-06T18:02:00Z">
        <w:r>
          <w:rPr>
            <w:rFonts w:ascii="Courier New" w:hAnsi="Courier New" w:cs="Courier New"/>
            <w:color w:val="008000"/>
            <w:sz w:val="20"/>
            <w:szCs w:val="20"/>
            <w:highlight w:val="white"/>
          </w:rPr>
          <w:t>/*</w:t>
        </w:r>
      </w:ins>
    </w:p>
    <w:p w14:paraId="3BA748B9" w14:textId="77777777" w:rsidR="003A2FEE" w:rsidRDefault="003A2FEE" w:rsidP="003A2FEE">
      <w:pPr>
        <w:autoSpaceDE w:val="0"/>
        <w:autoSpaceDN w:val="0"/>
        <w:adjustRightInd w:val="0"/>
        <w:spacing w:after="0" w:line="240" w:lineRule="auto"/>
        <w:rPr>
          <w:ins w:id="2137" w:author="Michael Bell" w:date="2013-05-06T18:02:00Z"/>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ins w:id="2138" w:author="Michael Bell" w:date="2013-05-06T18:02:00Z"/>
          <w:rFonts w:ascii="Courier New" w:hAnsi="Courier New" w:cs="Courier New"/>
          <w:color w:val="008000"/>
          <w:sz w:val="20"/>
          <w:szCs w:val="20"/>
          <w:highlight w:val="white"/>
        </w:rPr>
      </w:pPr>
      <w:ins w:id="2139" w:author="Michael Bell" w:date="2013-05-06T18:02:00Z">
        <w:r>
          <w:rPr>
            <w:rFonts w:ascii="Courier New" w:hAnsi="Courier New" w:cs="Courier New"/>
            <w:color w:val="008000"/>
            <w:sz w:val="20"/>
            <w:szCs w:val="20"/>
            <w:highlight w:val="white"/>
          </w:rPr>
          <w:t xml:space="preserve"> BELTRAK</w:t>
        </w:r>
      </w:ins>
    </w:p>
    <w:p w14:paraId="09BF33D5" w14:textId="77777777" w:rsidR="003A2FEE" w:rsidRDefault="003A2FEE" w:rsidP="003A2FEE">
      <w:pPr>
        <w:autoSpaceDE w:val="0"/>
        <w:autoSpaceDN w:val="0"/>
        <w:adjustRightInd w:val="0"/>
        <w:spacing w:after="0" w:line="240" w:lineRule="auto"/>
        <w:rPr>
          <w:ins w:id="2140" w:author="Michael Bell" w:date="2013-05-06T18:02:00Z"/>
          <w:rFonts w:ascii="Courier New" w:hAnsi="Courier New" w:cs="Courier New"/>
          <w:color w:val="008000"/>
          <w:sz w:val="20"/>
          <w:szCs w:val="20"/>
          <w:highlight w:val="white"/>
        </w:rPr>
      </w:pPr>
      <w:ins w:id="2141" w:author="Michael Bell" w:date="2013-05-06T18:02:00Z">
        <w:r>
          <w:rPr>
            <w:rFonts w:ascii="Courier New" w:hAnsi="Courier New" w:cs="Courier New"/>
            <w:color w:val="008000"/>
            <w:sz w:val="20"/>
            <w:szCs w:val="20"/>
            <w:highlight w:val="white"/>
          </w:rPr>
          <w:t xml:space="preserve"> </w:t>
        </w:r>
      </w:ins>
    </w:p>
    <w:p w14:paraId="07342E1A" w14:textId="77777777" w:rsidR="003A2FEE" w:rsidRDefault="003A2FEE" w:rsidP="003A2FEE">
      <w:pPr>
        <w:autoSpaceDE w:val="0"/>
        <w:autoSpaceDN w:val="0"/>
        <w:adjustRightInd w:val="0"/>
        <w:spacing w:after="0" w:line="240" w:lineRule="auto"/>
        <w:rPr>
          <w:ins w:id="2142" w:author="Michael Bell" w:date="2013-05-06T18:02:00Z"/>
          <w:rFonts w:ascii="Courier New" w:hAnsi="Courier New" w:cs="Courier New"/>
          <w:color w:val="008000"/>
          <w:sz w:val="20"/>
          <w:szCs w:val="20"/>
          <w:highlight w:val="white"/>
        </w:rPr>
      </w:pPr>
      <w:ins w:id="2143" w:author="Michael Bell" w:date="2013-05-06T18:02:00Z">
        <w:r>
          <w:rPr>
            <w:rFonts w:ascii="Courier New" w:hAnsi="Courier New" w:cs="Courier New"/>
            <w:color w:val="008000"/>
            <w:sz w:val="20"/>
            <w:szCs w:val="20"/>
            <w:highlight w:val="white"/>
          </w:rPr>
          <w:t xml:space="preserve"> V1.0</w:t>
        </w:r>
      </w:ins>
    </w:p>
    <w:p w14:paraId="77D94600" w14:textId="77777777" w:rsidR="003A2FEE" w:rsidRDefault="003A2FEE" w:rsidP="003A2FEE">
      <w:pPr>
        <w:autoSpaceDE w:val="0"/>
        <w:autoSpaceDN w:val="0"/>
        <w:adjustRightInd w:val="0"/>
        <w:spacing w:after="0" w:line="240" w:lineRule="auto"/>
        <w:rPr>
          <w:ins w:id="2144" w:author="Michael Bell" w:date="2013-05-06T18:02:00Z"/>
          <w:rFonts w:ascii="Courier New" w:hAnsi="Courier New" w:cs="Courier New"/>
          <w:color w:val="008000"/>
          <w:sz w:val="20"/>
          <w:szCs w:val="20"/>
          <w:highlight w:val="white"/>
        </w:rPr>
      </w:pPr>
      <w:ins w:id="2145" w:author="Michael Bell" w:date="2013-05-06T18:02:00Z">
        <w:r>
          <w:rPr>
            <w:rFonts w:ascii="Courier New" w:hAnsi="Courier New" w:cs="Courier New"/>
            <w:color w:val="008000"/>
            <w:sz w:val="20"/>
            <w:szCs w:val="20"/>
            <w:highlight w:val="white"/>
          </w:rPr>
          <w:t xml:space="preserve"> </w:t>
        </w:r>
      </w:ins>
    </w:p>
    <w:p w14:paraId="655F74CB" w14:textId="77777777" w:rsidR="003A2FEE" w:rsidRDefault="003A2FEE" w:rsidP="003A2FEE">
      <w:pPr>
        <w:autoSpaceDE w:val="0"/>
        <w:autoSpaceDN w:val="0"/>
        <w:adjustRightInd w:val="0"/>
        <w:spacing w:after="0" w:line="240" w:lineRule="auto"/>
        <w:rPr>
          <w:ins w:id="2146" w:author="Michael Bell" w:date="2013-05-06T18:02:00Z"/>
          <w:rFonts w:ascii="Courier New" w:hAnsi="Courier New" w:cs="Courier New"/>
          <w:color w:val="008000"/>
          <w:sz w:val="20"/>
          <w:szCs w:val="20"/>
          <w:highlight w:val="white"/>
        </w:rPr>
      </w:pPr>
      <w:ins w:id="2147" w:author="Michael Bell" w:date="2013-05-06T18:02:00Z">
        <w:r>
          <w:rPr>
            <w:rFonts w:ascii="Courier New" w:hAnsi="Courier New" w:cs="Courier New"/>
            <w:color w:val="008000"/>
            <w:sz w:val="20"/>
            <w:szCs w:val="20"/>
            <w:highlight w:val="white"/>
          </w:rPr>
          <w:t xml:space="preserve"> Hornby trainset automation</w:t>
        </w:r>
      </w:ins>
    </w:p>
    <w:p w14:paraId="1A108742" w14:textId="77777777" w:rsidR="003A2FEE" w:rsidRDefault="003A2FEE" w:rsidP="003A2FEE">
      <w:pPr>
        <w:autoSpaceDE w:val="0"/>
        <w:autoSpaceDN w:val="0"/>
        <w:adjustRightInd w:val="0"/>
        <w:spacing w:after="0" w:line="240" w:lineRule="auto"/>
        <w:rPr>
          <w:ins w:id="2148" w:author="Michael Bell" w:date="2013-05-06T18:02:00Z"/>
          <w:rFonts w:ascii="Courier New" w:hAnsi="Courier New" w:cs="Courier New"/>
          <w:color w:val="008000"/>
          <w:sz w:val="20"/>
          <w:szCs w:val="20"/>
          <w:highlight w:val="white"/>
        </w:rPr>
      </w:pPr>
      <w:ins w:id="2149" w:author="Michael Bell" w:date="2013-05-06T18:02:00Z">
        <w:r>
          <w:rPr>
            <w:rFonts w:ascii="Courier New" w:hAnsi="Courier New" w:cs="Courier New"/>
            <w:color w:val="008000"/>
            <w:sz w:val="20"/>
            <w:szCs w:val="20"/>
            <w:highlight w:val="white"/>
          </w:rPr>
          <w:t xml:space="preserve"> </w:t>
        </w:r>
      </w:ins>
    </w:p>
    <w:p w14:paraId="0721BDF4" w14:textId="77777777" w:rsidR="003A2FEE" w:rsidRDefault="003A2FEE" w:rsidP="003A2FEE">
      <w:pPr>
        <w:autoSpaceDE w:val="0"/>
        <w:autoSpaceDN w:val="0"/>
        <w:adjustRightInd w:val="0"/>
        <w:spacing w:after="0" w:line="240" w:lineRule="auto"/>
        <w:rPr>
          <w:ins w:id="2150" w:author="Michael Bell" w:date="2013-05-06T18:02:00Z"/>
          <w:rFonts w:ascii="Courier New" w:hAnsi="Courier New" w:cs="Courier New"/>
          <w:color w:val="008000"/>
          <w:sz w:val="20"/>
          <w:szCs w:val="20"/>
          <w:highlight w:val="white"/>
        </w:rPr>
      </w:pPr>
      <w:ins w:id="2151" w:author="Michael Bell" w:date="2013-05-06T18:02:00Z">
        <w:r>
          <w:rPr>
            <w:rFonts w:ascii="Courier New" w:hAnsi="Courier New" w:cs="Courier New"/>
            <w:color w:val="008000"/>
            <w:sz w:val="20"/>
            <w:szCs w:val="20"/>
            <w:highlight w:val="white"/>
          </w:rPr>
          <w:t xml:space="preserve"> By Michael Bell</w:t>
        </w:r>
      </w:ins>
    </w:p>
    <w:p w14:paraId="3480FE5A" w14:textId="77777777" w:rsidR="003A2FEE" w:rsidRDefault="003A2FEE" w:rsidP="003A2FEE">
      <w:pPr>
        <w:autoSpaceDE w:val="0"/>
        <w:autoSpaceDN w:val="0"/>
        <w:adjustRightInd w:val="0"/>
        <w:spacing w:after="0" w:line="240" w:lineRule="auto"/>
        <w:rPr>
          <w:ins w:id="2152" w:author="Michael Bell" w:date="2013-05-06T18:02:00Z"/>
          <w:rFonts w:ascii="Courier New" w:hAnsi="Courier New" w:cs="Courier New"/>
          <w:color w:val="008000"/>
          <w:sz w:val="20"/>
          <w:szCs w:val="20"/>
          <w:highlight w:val="white"/>
        </w:rPr>
      </w:pPr>
      <w:ins w:id="2153" w:author="Michael Bell" w:date="2013-05-06T18:02:00Z">
        <w:r>
          <w:rPr>
            <w:rFonts w:ascii="Courier New" w:hAnsi="Courier New" w:cs="Courier New"/>
            <w:color w:val="008000"/>
            <w:sz w:val="20"/>
            <w:szCs w:val="20"/>
            <w:highlight w:val="white"/>
          </w:rPr>
          <w:t xml:space="preserve"> </w:t>
        </w:r>
      </w:ins>
    </w:p>
    <w:p w14:paraId="53AA8BD3" w14:textId="77777777" w:rsidR="003A2FEE" w:rsidRDefault="003A2FEE" w:rsidP="003A2FEE">
      <w:pPr>
        <w:autoSpaceDE w:val="0"/>
        <w:autoSpaceDN w:val="0"/>
        <w:adjustRightInd w:val="0"/>
        <w:spacing w:after="0" w:line="240" w:lineRule="auto"/>
        <w:rPr>
          <w:ins w:id="2154" w:author="Michael Bell" w:date="2013-05-06T18:02:00Z"/>
          <w:rFonts w:ascii="Courier New" w:hAnsi="Courier New" w:cs="Courier New"/>
          <w:color w:val="008000"/>
          <w:sz w:val="20"/>
          <w:szCs w:val="20"/>
          <w:highlight w:val="white"/>
        </w:rPr>
      </w:pPr>
      <w:ins w:id="2155" w:author="Michael Bell" w:date="2013-05-06T18:02:00Z">
        <w:r>
          <w:rPr>
            <w:rFonts w:ascii="Courier New" w:hAnsi="Courier New" w:cs="Courier New"/>
            <w:color w:val="008000"/>
            <w:sz w:val="20"/>
            <w:szCs w:val="20"/>
            <w:highlight w:val="white"/>
          </w:rPr>
          <w:t xml:space="preserve"> Programing started: 02/02/2013 at 14:08</w:t>
        </w:r>
      </w:ins>
    </w:p>
    <w:p w14:paraId="50C30248" w14:textId="77777777" w:rsidR="003A2FEE" w:rsidRDefault="003A2FEE" w:rsidP="003A2FEE">
      <w:pPr>
        <w:autoSpaceDE w:val="0"/>
        <w:autoSpaceDN w:val="0"/>
        <w:adjustRightInd w:val="0"/>
        <w:spacing w:after="0" w:line="240" w:lineRule="auto"/>
        <w:rPr>
          <w:ins w:id="2156" w:author="Michael Bell" w:date="2013-05-06T18:02:00Z"/>
          <w:rFonts w:ascii="Courier New" w:hAnsi="Courier New" w:cs="Courier New"/>
          <w:color w:val="008000"/>
          <w:sz w:val="20"/>
          <w:szCs w:val="20"/>
          <w:highlight w:val="white"/>
        </w:rPr>
      </w:pPr>
      <w:ins w:id="2157" w:author="Michael Bell" w:date="2013-05-06T18:02:00Z">
        <w:r>
          <w:rPr>
            <w:rFonts w:ascii="Courier New" w:hAnsi="Courier New" w:cs="Courier New"/>
            <w:color w:val="008000"/>
            <w:sz w:val="20"/>
            <w:szCs w:val="20"/>
            <w:highlight w:val="white"/>
          </w:rPr>
          <w:t xml:space="preserve"> </w:t>
        </w:r>
      </w:ins>
    </w:p>
    <w:p w14:paraId="643B5BD2" w14:textId="77777777" w:rsidR="003A2FEE" w:rsidRDefault="003A2FEE" w:rsidP="003A2FEE">
      <w:pPr>
        <w:autoSpaceDE w:val="0"/>
        <w:autoSpaceDN w:val="0"/>
        <w:adjustRightInd w:val="0"/>
        <w:spacing w:after="0" w:line="240" w:lineRule="auto"/>
        <w:rPr>
          <w:ins w:id="2158" w:author="Michael Bell" w:date="2013-05-06T18:02:00Z"/>
          <w:rFonts w:ascii="Courier New" w:hAnsi="Courier New" w:cs="Courier New"/>
          <w:color w:val="008000"/>
          <w:sz w:val="20"/>
          <w:szCs w:val="20"/>
          <w:highlight w:val="white"/>
        </w:rPr>
      </w:pPr>
      <w:ins w:id="2159" w:author="Michael Bell" w:date="2013-05-06T18:02:00Z">
        <w:r>
          <w:rPr>
            <w:rFonts w:ascii="Courier New" w:hAnsi="Courier New" w:cs="Courier New"/>
            <w:color w:val="008000"/>
            <w:sz w:val="20"/>
            <w:szCs w:val="20"/>
            <w:highlight w:val="white"/>
          </w:rPr>
          <w:t xml:space="preserve"> Programing completed: 06/05/2013 at 17:45</w:t>
        </w:r>
      </w:ins>
    </w:p>
    <w:p w14:paraId="543E750F" w14:textId="77777777" w:rsidR="003A2FEE" w:rsidRDefault="003A2FEE" w:rsidP="003A2FEE">
      <w:pPr>
        <w:autoSpaceDE w:val="0"/>
        <w:autoSpaceDN w:val="0"/>
        <w:adjustRightInd w:val="0"/>
        <w:spacing w:after="0" w:line="240" w:lineRule="auto"/>
        <w:rPr>
          <w:ins w:id="2160" w:author="Michael Bell" w:date="2013-05-06T18:02:00Z"/>
          <w:rFonts w:ascii="Courier New" w:hAnsi="Courier New" w:cs="Courier New"/>
          <w:color w:val="008000"/>
          <w:sz w:val="20"/>
          <w:szCs w:val="20"/>
          <w:highlight w:val="white"/>
        </w:rPr>
      </w:pPr>
      <w:ins w:id="2161" w:author="Michael Bell" w:date="2013-05-06T18:02:00Z">
        <w:r>
          <w:rPr>
            <w:rFonts w:ascii="Courier New" w:hAnsi="Courier New" w:cs="Courier New"/>
            <w:color w:val="008000"/>
            <w:sz w:val="20"/>
            <w:szCs w:val="20"/>
            <w:highlight w:val="white"/>
          </w:rPr>
          <w:t xml:space="preserve"> </w:t>
        </w:r>
      </w:ins>
    </w:p>
    <w:p w14:paraId="7B1D9E42" w14:textId="77777777" w:rsidR="003A2FEE" w:rsidRDefault="003A2FEE" w:rsidP="003A2FEE">
      <w:pPr>
        <w:autoSpaceDE w:val="0"/>
        <w:autoSpaceDN w:val="0"/>
        <w:adjustRightInd w:val="0"/>
        <w:spacing w:after="0" w:line="240" w:lineRule="auto"/>
        <w:rPr>
          <w:ins w:id="2162" w:author="Michael Bell" w:date="2013-05-06T18:02:00Z"/>
          <w:rFonts w:ascii="Courier New" w:hAnsi="Courier New" w:cs="Courier New"/>
          <w:color w:val="000000"/>
          <w:sz w:val="20"/>
          <w:szCs w:val="20"/>
          <w:highlight w:val="white"/>
        </w:rPr>
      </w:pPr>
      <w:ins w:id="2163" w:author="Michael Bell" w:date="2013-05-06T18:02:00Z">
        <w:r>
          <w:rPr>
            <w:rFonts w:ascii="Courier New" w:hAnsi="Courier New" w:cs="Courier New"/>
            <w:color w:val="008000"/>
            <w:sz w:val="20"/>
            <w:szCs w:val="20"/>
            <w:highlight w:val="white"/>
          </w:rPr>
          <w:t xml:space="preserve"> */</w:t>
        </w:r>
      </w:ins>
    </w:p>
    <w:p w14:paraId="3A4D33B3" w14:textId="77777777" w:rsidR="003A2FEE" w:rsidRDefault="003A2FEE" w:rsidP="003A2FEE">
      <w:pPr>
        <w:autoSpaceDE w:val="0"/>
        <w:autoSpaceDN w:val="0"/>
        <w:adjustRightInd w:val="0"/>
        <w:spacing w:after="0" w:line="240" w:lineRule="auto"/>
        <w:rPr>
          <w:ins w:id="2164" w:author="Michael Bell" w:date="2013-05-06T18:02:00Z"/>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ins w:id="2165" w:author="Michael Bell" w:date="2013-05-06T18:02:00Z"/>
          <w:rFonts w:ascii="Courier New" w:hAnsi="Courier New" w:cs="Courier New"/>
          <w:color w:val="000000"/>
          <w:sz w:val="20"/>
          <w:szCs w:val="20"/>
          <w:highlight w:val="white"/>
        </w:rPr>
      </w:pPr>
      <w:ins w:id="2166" w:author="Michael Bell" w:date="2013-05-06T18:02: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301889AA" w14:textId="77777777" w:rsidR="003A2FEE" w:rsidRDefault="003A2FEE" w:rsidP="003A2FEE">
      <w:pPr>
        <w:autoSpaceDE w:val="0"/>
        <w:autoSpaceDN w:val="0"/>
        <w:adjustRightInd w:val="0"/>
        <w:spacing w:after="0" w:line="240" w:lineRule="auto"/>
        <w:rPr>
          <w:ins w:id="2167" w:author="Michael Bell" w:date="2013-05-06T18:02:00Z"/>
          <w:rFonts w:ascii="Courier New" w:hAnsi="Courier New" w:cs="Courier New"/>
          <w:color w:val="000000"/>
          <w:sz w:val="20"/>
          <w:szCs w:val="20"/>
          <w:highlight w:val="white"/>
        </w:rPr>
      </w:pPr>
      <w:ins w:id="2168" w:author="Michael Bell" w:date="2013-05-06T18:02:00Z">
        <w:r>
          <w:rPr>
            <w:rFonts w:ascii="Courier New" w:hAnsi="Courier New" w:cs="Courier New"/>
            <w:b/>
            <w:bCs/>
            <w:color w:val="000080"/>
            <w:sz w:val="20"/>
            <w:szCs w:val="20"/>
            <w:highlight w:val="white"/>
          </w:rPr>
          <w:t>{</w:t>
        </w:r>
      </w:ins>
    </w:p>
    <w:p w14:paraId="38660B8F" w14:textId="77777777" w:rsidR="003A2FEE" w:rsidRDefault="003A2FEE" w:rsidP="003A2FEE">
      <w:pPr>
        <w:autoSpaceDE w:val="0"/>
        <w:autoSpaceDN w:val="0"/>
        <w:adjustRightInd w:val="0"/>
        <w:spacing w:after="0" w:line="240" w:lineRule="auto"/>
        <w:rPr>
          <w:ins w:id="2169" w:author="Michael Bell" w:date="2013-05-06T18:02:00Z"/>
          <w:rFonts w:ascii="Courier New" w:hAnsi="Courier New" w:cs="Courier New"/>
          <w:color w:val="000000"/>
          <w:sz w:val="20"/>
          <w:szCs w:val="20"/>
          <w:highlight w:val="white"/>
        </w:rPr>
      </w:pPr>
      <w:ins w:id="2170" w:author="Michael Bell" w:date="2013-05-06T18:02:00Z">
        <w:r>
          <w:rPr>
            <w:rFonts w:ascii="Courier New" w:hAnsi="Courier New" w:cs="Courier New"/>
            <w:color w:val="000000"/>
            <w:sz w:val="20"/>
            <w:szCs w:val="20"/>
            <w:highlight w:val="white"/>
          </w:rPr>
          <w:t xml:space="preserve">  </w:t>
        </w:r>
      </w:ins>
    </w:p>
    <w:p w14:paraId="3DD64DC2" w14:textId="77777777" w:rsidR="003A2FEE" w:rsidRDefault="003A2FEE" w:rsidP="003A2FEE">
      <w:pPr>
        <w:autoSpaceDE w:val="0"/>
        <w:autoSpaceDN w:val="0"/>
        <w:adjustRightInd w:val="0"/>
        <w:spacing w:after="0" w:line="240" w:lineRule="auto"/>
        <w:rPr>
          <w:ins w:id="2171" w:author="Michael Bell" w:date="2013-05-06T18:02:00Z"/>
          <w:rFonts w:ascii="Courier New" w:hAnsi="Courier New" w:cs="Courier New"/>
          <w:color w:val="008000"/>
          <w:sz w:val="20"/>
          <w:szCs w:val="20"/>
          <w:highlight w:val="white"/>
        </w:rPr>
      </w:pPr>
      <w:ins w:id="217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ins>
    </w:p>
    <w:p w14:paraId="6171D907" w14:textId="77777777" w:rsidR="003A2FEE" w:rsidRDefault="003A2FEE" w:rsidP="003A2FEE">
      <w:pPr>
        <w:autoSpaceDE w:val="0"/>
        <w:autoSpaceDN w:val="0"/>
        <w:adjustRightInd w:val="0"/>
        <w:spacing w:after="0" w:line="240" w:lineRule="auto"/>
        <w:rPr>
          <w:ins w:id="2173" w:author="Michael Bell" w:date="2013-05-06T18:02:00Z"/>
          <w:rFonts w:ascii="Courier New" w:hAnsi="Courier New" w:cs="Courier New"/>
          <w:color w:val="000000"/>
          <w:sz w:val="20"/>
          <w:szCs w:val="20"/>
          <w:highlight w:val="white"/>
        </w:rPr>
      </w:pPr>
      <w:ins w:id="2174"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9FBB4E" w14:textId="77777777" w:rsidR="003A2FEE" w:rsidRDefault="003A2FEE" w:rsidP="003A2FEE">
      <w:pPr>
        <w:autoSpaceDE w:val="0"/>
        <w:autoSpaceDN w:val="0"/>
        <w:adjustRightInd w:val="0"/>
        <w:spacing w:after="0" w:line="240" w:lineRule="auto"/>
        <w:rPr>
          <w:ins w:id="2175" w:author="Michael Bell" w:date="2013-05-06T18:02:00Z"/>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ins w:id="2176" w:author="Michael Bell" w:date="2013-05-06T18:02:00Z"/>
          <w:rFonts w:ascii="Courier New" w:hAnsi="Courier New" w:cs="Courier New"/>
          <w:color w:val="008000"/>
          <w:sz w:val="20"/>
          <w:szCs w:val="20"/>
          <w:highlight w:val="white"/>
        </w:rPr>
      </w:pPr>
      <w:ins w:id="2177"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ins>
    </w:p>
    <w:p w14:paraId="696D9CED" w14:textId="77777777" w:rsidR="003A2FEE" w:rsidRDefault="003A2FEE" w:rsidP="003A2FEE">
      <w:pPr>
        <w:autoSpaceDE w:val="0"/>
        <w:autoSpaceDN w:val="0"/>
        <w:adjustRightInd w:val="0"/>
        <w:spacing w:after="0" w:line="240" w:lineRule="auto"/>
        <w:rPr>
          <w:ins w:id="2178" w:author="Michael Bell" w:date="2013-05-06T18:02:00Z"/>
          <w:rFonts w:ascii="Courier New" w:hAnsi="Courier New" w:cs="Courier New"/>
          <w:color w:val="000000"/>
          <w:sz w:val="20"/>
          <w:szCs w:val="20"/>
          <w:highlight w:val="white"/>
        </w:rPr>
      </w:pPr>
      <w:ins w:id="2179"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2A2450" w14:textId="77777777" w:rsidR="003A2FEE" w:rsidRDefault="003A2FEE" w:rsidP="003A2FEE">
      <w:pPr>
        <w:autoSpaceDE w:val="0"/>
        <w:autoSpaceDN w:val="0"/>
        <w:adjustRightInd w:val="0"/>
        <w:spacing w:after="0" w:line="240" w:lineRule="auto"/>
        <w:rPr>
          <w:ins w:id="2180" w:author="Michael Bell" w:date="2013-05-06T18:02:00Z"/>
          <w:rFonts w:ascii="Courier New" w:hAnsi="Courier New" w:cs="Courier New"/>
          <w:color w:val="000000"/>
          <w:sz w:val="20"/>
          <w:szCs w:val="20"/>
          <w:highlight w:val="white"/>
        </w:rPr>
      </w:pPr>
      <w:ins w:id="2181"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4BFE056" w14:textId="77777777" w:rsidR="003A2FEE" w:rsidRDefault="003A2FEE" w:rsidP="003A2FEE">
      <w:pPr>
        <w:autoSpaceDE w:val="0"/>
        <w:autoSpaceDN w:val="0"/>
        <w:adjustRightInd w:val="0"/>
        <w:spacing w:after="0" w:line="240" w:lineRule="auto"/>
        <w:rPr>
          <w:ins w:id="2182" w:author="Michael Bell" w:date="2013-05-06T18:02:00Z"/>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ins w:id="2183" w:author="Michael Bell" w:date="2013-05-06T18:02:00Z"/>
          <w:rFonts w:ascii="Courier New" w:hAnsi="Courier New" w:cs="Courier New"/>
          <w:color w:val="008000"/>
          <w:sz w:val="20"/>
          <w:szCs w:val="20"/>
          <w:highlight w:val="white"/>
        </w:rPr>
      </w:pPr>
      <w:ins w:id="218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ins>
    </w:p>
    <w:p w14:paraId="098134AA" w14:textId="77777777" w:rsidR="003A2FEE" w:rsidRDefault="003A2FEE" w:rsidP="003A2FEE">
      <w:pPr>
        <w:autoSpaceDE w:val="0"/>
        <w:autoSpaceDN w:val="0"/>
        <w:adjustRightInd w:val="0"/>
        <w:spacing w:after="0" w:line="240" w:lineRule="auto"/>
        <w:rPr>
          <w:ins w:id="2185" w:author="Michael Bell" w:date="2013-05-06T18:02:00Z"/>
          <w:rFonts w:ascii="Courier New" w:hAnsi="Courier New" w:cs="Courier New"/>
          <w:color w:val="008000"/>
          <w:sz w:val="20"/>
          <w:szCs w:val="20"/>
          <w:highlight w:val="white"/>
        </w:rPr>
      </w:pPr>
      <w:ins w:id="2186" w:author="Michael Bell" w:date="2013-05-06T18:02: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ins>
    </w:p>
    <w:p w14:paraId="3CCE1D86" w14:textId="77777777" w:rsidR="003A2FEE" w:rsidRDefault="003A2FEE" w:rsidP="003A2FEE">
      <w:pPr>
        <w:autoSpaceDE w:val="0"/>
        <w:autoSpaceDN w:val="0"/>
        <w:adjustRightInd w:val="0"/>
        <w:spacing w:after="0" w:line="240" w:lineRule="auto"/>
        <w:rPr>
          <w:ins w:id="2187" w:author="Michael Bell" w:date="2013-05-06T18:02:00Z"/>
          <w:rFonts w:ascii="Courier New" w:hAnsi="Courier New" w:cs="Courier New"/>
          <w:color w:val="008000"/>
          <w:sz w:val="20"/>
          <w:szCs w:val="20"/>
          <w:highlight w:val="white"/>
        </w:rPr>
      </w:pPr>
      <w:ins w:id="2188" w:author="Michael Bell" w:date="2013-05-06T18:02: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ins>
    </w:p>
    <w:p w14:paraId="4A4F6742" w14:textId="77777777" w:rsidR="003A2FEE" w:rsidRDefault="003A2FEE" w:rsidP="003A2FEE">
      <w:pPr>
        <w:autoSpaceDE w:val="0"/>
        <w:autoSpaceDN w:val="0"/>
        <w:adjustRightInd w:val="0"/>
        <w:spacing w:after="0" w:line="240" w:lineRule="auto"/>
        <w:rPr>
          <w:ins w:id="2189" w:author="Michael Bell" w:date="2013-05-06T18:02:00Z"/>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ins w:id="2190" w:author="Michael Bell" w:date="2013-05-06T18:02:00Z"/>
          <w:rFonts w:ascii="Courier New" w:hAnsi="Courier New" w:cs="Courier New"/>
          <w:color w:val="008000"/>
          <w:sz w:val="20"/>
          <w:szCs w:val="20"/>
          <w:highlight w:val="white"/>
        </w:rPr>
      </w:pPr>
      <w:ins w:id="219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ins>
    </w:p>
    <w:p w14:paraId="2501D307" w14:textId="77777777" w:rsidR="003A2FEE" w:rsidRDefault="003A2FEE" w:rsidP="003A2FEE">
      <w:pPr>
        <w:autoSpaceDE w:val="0"/>
        <w:autoSpaceDN w:val="0"/>
        <w:adjustRightInd w:val="0"/>
        <w:spacing w:after="0" w:line="240" w:lineRule="auto"/>
        <w:rPr>
          <w:ins w:id="2192" w:author="Michael Bell" w:date="2013-05-06T18:02:00Z"/>
          <w:rFonts w:ascii="Courier New" w:hAnsi="Courier New" w:cs="Courier New"/>
          <w:color w:val="008000"/>
          <w:sz w:val="20"/>
          <w:szCs w:val="20"/>
          <w:highlight w:val="white"/>
        </w:rPr>
      </w:pPr>
      <w:ins w:id="2193"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ins>
    </w:p>
    <w:p w14:paraId="52097D32" w14:textId="77777777" w:rsidR="003A2FEE" w:rsidRDefault="003A2FEE" w:rsidP="003A2FEE">
      <w:pPr>
        <w:autoSpaceDE w:val="0"/>
        <w:autoSpaceDN w:val="0"/>
        <w:adjustRightInd w:val="0"/>
        <w:spacing w:after="0" w:line="240" w:lineRule="auto"/>
        <w:rPr>
          <w:ins w:id="2194" w:author="Michael Bell" w:date="2013-05-06T18:02:00Z"/>
          <w:rFonts w:ascii="Courier New" w:hAnsi="Courier New" w:cs="Courier New"/>
          <w:color w:val="008000"/>
          <w:sz w:val="20"/>
          <w:szCs w:val="20"/>
          <w:highlight w:val="white"/>
        </w:rPr>
      </w:pPr>
      <w:ins w:id="2195"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ins>
    </w:p>
    <w:p w14:paraId="5114D635" w14:textId="77777777" w:rsidR="003A2FEE" w:rsidRDefault="003A2FEE" w:rsidP="003A2FEE">
      <w:pPr>
        <w:autoSpaceDE w:val="0"/>
        <w:autoSpaceDN w:val="0"/>
        <w:adjustRightInd w:val="0"/>
        <w:spacing w:after="0" w:line="240" w:lineRule="auto"/>
        <w:rPr>
          <w:ins w:id="2196" w:author="Michael Bell" w:date="2013-05-06T18:02:00Z"/>
          <w:rFonts w:ascii="Courier New" w:hAnsi="Courier New" w:cs="Courier New"/>
          <w:color w:val="008000"/>
          <w:sz w:val="20"/>
          <w:szCs w:val="20"/>
          <w:highlight w:val="white"/>
        </w:rPr>
      </w:pPr>
      <w:ins w:id="2197"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ins>
    </w:p>
    <w:p w14:paraId="276A9070" w14:textId="77777777" w:rsidR="003A2FEE" w:rsidRDefault="003A2FEE" w:rsidP="003A2FEE">
      <w:pPr>
        <w:autoSpaceDE w:val="0"/>
        <w:autoSpaceDN w:val="0"/>
        <w:adjustRightInd w:val="0"/>
        <w:spacing w:after="0" w:line="240" w:lineRule="auto"/>
        <w:rPr>
          <w:ins w:id="2198" w:author="Michael Bell" w:date="2013-05-06T18:02:00Z"/>
          <w:rFonts w:ascii="Courier New" w:hAnsi="Courier New" w:cs="Courier New"/>
          <w:color w:val="008000"/>
          <w:sz w:val="20"/>
          <w:szCs w:val="20"/>
          <w:highlight w:val="white"/>
        </w:rPr>
      </w:pPr>
      <w:ins w:id="2199" w:author="Michael Bell" w:date="2013-05-06T18:02: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ins>
    </w:p>
    <w:p w14:paraId="3E33E2B8" w14:textId="77777777" w:rsidR="003A2FEE" w:rsidRDefault="003A2FEE" w:rsidP="003A2FEE">
      <w:pPr>
        <w:autoSpaceDE w:val="0"/>
        <w:autoSpaceDN w:val="0"/>
        <w:adjustRightInd w:val="0"/>
        <w:spacing w:after="0" w:line="240" w:lineRule="auto"/>
        <w:rPr>
          <w:ins w:id="2200" w:author="Michael Bell" w:date="2013-05-06T18:02:00Z"/>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ins w:id="2201" w:author="Michael Bell" w:date="2013-05-06T18:02:00Z"/>
          <w:rFonts w:ascii="Courier New" w:hAnsi="Courier New" w:cs="Courier New"/>
          <w:color w:val="008000"/>
          <w:sz w:val="20"/>
          <w:szCs w:val="20"/>
          <w:highlight w:val="white"/>
        </w:rPr>
      </w:pPr>
      <w:ins w:id="2202"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ins>
    </w:p>
    <w:p w14:paraId="385B5CF1" w14:textId="77777777" w:rsidR="003A2FEE" w:rsidRDefault="003A2FEE" w:rsidP="003A2FEE">
      <w:pPr>
        <w:autoSpaceDE w:val="0"/>
        <w:autoSpaceDN w:val="0"/>
        <w:adjustRightInd w:val="0"/>
        <w:spacing w:after="0" w:line="240" w:lineRule="auto"/>
        <w:rPr>
          <w:ins w:id="2203" w:author="Michael Bell" w:date="2013-05-06T18:02:00Z"/>
          <w:rFonts w:ascii="Courier New" w:hAnsi="Courier New" w:cs="Courier New"/>
          <w:color w:val="000000"/>
          <w:sz w:val="20"/>
          <w:szCs w:val="20"/>
          <w:highlight w:val="white"/>
        </w:rPr>
      </w:pPr>
      <w:ins w:id="2204"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24095575" w14:textId="77777777" w:rsidR="003A2FEE" w:rsidRDefault="003A2FEE" w:rsidP="003A2FEE">
      <w:pPr>
        <w:autoSpaceDE w:val="0"/>
        <w:autoSpaceDN w:val="0"/>
        <w:adjustRightInd w:val="0"/>
        <w:spacing w:after="0" w:line="240" w:lineRule="auto"/>
        <w:rPr>
          <w:ins w:id="2205" w:author="Michael Bell" w:date="2013-05-06T18:02:00Z"/>
          <w:rFonts w:ascii="Courier New" w:hAnsi="Courier New" w:cs="Courier New"/>
          <w:color w:val="000000"/>
          <w:sz w:val="20"/>
          <w:szCs w:val="20"/>
          <w:highlight w:val="white"/>
        </w:rPr>
      </w:pPr>
      <w:ins w:id="2206" w:author="Michael Bell" w:date="2013-05-06T18:02:00Z">
        <w:r>
          <w:rPr>
            <w:rFonts w:ascii="Courier New" w:hAnsi="Courier New" w:cs="Courier New"/>
            <w:color w:val="000000"/>
            <w:sz w:val="20"/>
            <w:szCs w:val="20"/>
            <w:highlight w:val="white"/>
          </w:rPr>
          <w:t xml:space="preserve">  </w:t>
        </w:r>
      </w:ins>
    </w:p>
    <w:p w14:paraId="15201D0F" w14:textId="77777777" w:rsidR="003A2FEE" w:rsidRDefault="003A2FEE" w:rsidP="003A2FEE">
      <w:pPr>
        <w:autoSpaceDE w:val="0"/>
        <w:autoSpaceDN w:val="0"/>
        <w:adjustRightInd w:val="0"/>
        <w:spacing w:after="0" w:line="240" w:lineRule="auto"/>
        <w:rPr>
          <w:ins w:id="2207" w:author="Michael Bell" w:date="2013-05-06T18:02:00Z"/>
          <w:rFonts w:ascii="Courier New" w:hAnsi="Courier New" w:cs="Courier New"/>
          <w:color w:val="000000"/>
          <w:sz w:val="20"/>
          <w:szCs w:val="20"/>
          <w:highlight w:val="white"/>
        </w:rPr>
      </w:pPr>
      <w:ins w:id="2208"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0C077ABB" w14:textId="77777777" w:rsidR="003A2FEE" w:rsidRDefault="003A2FEE" w:rsidP="003A2FEE">
      <w:pPr>
        <w:autoSpaceDE w:val="0"/>
        <w:autoSpaceDN w:val="0"/>
        <w:adjustRightInd w:val="0"/>
        <w:spacing w:after="0" w:line="240" w:lineRule="auto"/>
        <w:rPr>
          <w:ins w:id="2209" w:author="Michael Bell" w:date="2013-05-06T18:02:00Z"/>
          <w:rFonts w:ascii="Courier New" w:hAnsi="Courier New" w:cs="Courier New"/>
          <w:color w:val="000000"/>
          <w:sz w:val="20"/>
          <w:szCs w:val="20"/>
          <w:highlight w:val="white"/>
        </w:rPr>
      </w:pPr>
      <w:ins w:id="2210" w:author="Michael Bell" w:date="2013-05-06T18:02:00Z">
        <w:r>
          <w:rPr>
            <w:rFonts w:ascii="Courier New" w:hAnsi="Courier New" w:cs="Courier New"/>
            <w:color w:val="000000"/>
            <w:sz w:val="20"/>
            <w:szCs w:val="20"/>
            <w:highlight w:val="white"/>
          </w:rPr>
          <w:t xml:space="preserve">  </w:t>
        </w:r>
      </w:ins>
    </w:p>
    <w:p w14:paraId="15FC06D7" w14:textId="77777777" w:rsidR="003A2FEE" w:rsidRDefault="003A2FEE" w:rsidP="003A2FEE">
      <w:pPr>
        <w:autoSpaceDE w:val="0"/>
        <w:autoSpaceDN w:val="0"/>
        <w:adjustRightInd w:val="0"/>
        <w:spacing w:after="0" w:line="240" w:lineRule="auto"/>
        <w:rPr>
          <w:ins w:id="2211" w:author="Michael Bell" w:date="2013-05-06T18:02:00Z"/>
          <w:rFonts w:ascii="Courier New" w:hAnsi="Courier New" w:cs="Courier New"/>
          <w:color w:val="000000"/>
          <w:sz w:val="20"/>
          <w:szCs w:val="20"/>
          <w:highlight w:val="white"/>
        </w:rPr>
      </w:pPr>
      <w:ins w:id="2212" w:author="Michael Bell" w:date="2013-05-06T18:02: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09F34B6" w14:textId="77777777" w:rsidR="003A2FEE" w:rsidRDefault="003A2FEE" w:rsidP="003A2FEE">
      <w:pPr>
        <w:autoSpaceDE w:val="0"/>
        <w:autoSpaceDN w:val="0"/>
        <w:adjustRightInd w:val="0"/>
        <w:spacing w:after="0" w:line="240" w:lineRule="auto"/>
        <w:rPr>
          <w:ins w:id="2213" w:author="Michael Bell" w:date="2013-05-06T18:02:00Z"/>
          <w:rFonts w:ascii="Courier New" w:hAnsi="Courier New" w:cs="Courier New"/>
          <w:color w:val="000000"/>
          <w:sz w:val="20"/>
          <w:szCs w:val="20"/>
          <w:highlight w:val="white"/>
        </w:rPr>
      </w:pPr>
      <w:ins w:id="2214" w:author="Michael Bell" w:date="2013-05-06T18:02:00Z">
        <w:r>
          <w:rPr>
            <w:rFonts w:ascii="Courier New" w:hAnsi="Courier New" w:cs="Courier New"/>
            <w:color w:val="000000"/>
            <w:sz w:val="20"/>
            <w:szCs w:val="20"/>
            <w:highlight w:val="white"/>
          </w:rPr>
          <w:t xml:space="preserve">  </w:t>
        </w:r>
      </w:ins>
    </w:p>
    <w:p w14:paraId="76B5CBFB" w14:textId="77777777" w:rsidR="003A2FEE" w:rsidRDefault="003A2FEE" w:rsidP="003A2FEE">
      <w:pPr>
        <w:autoSpaceDE w:val="0"/>
        <w:autoSpaceDN w:val="0"/>
        <w:adjustRightInd w:val="0"/>
        <w:spacing w:after="0" w:line="240" w:lineRule="auto"/>
        <w:rPr>
          <w:ins w:id="2215" w:author="Michael Bell" w:date="2013-05-06T18:02:00Z"/>
          <w:rFonts w:ascii="Courier New" w:hAnsi="Courier New" w:cs="Courier New"/>
          <w:color w:val="008000"/>
          <w:sz w:val="20"/>
          <w:szCs w:val="20"/>
          <w:highlight w:val="white"/>
        </w:rPr>
      </w:pPr>
      <w:ins w:id="2216" w:author="Michael Bell" w:date="2013-05-06T18:02:00Z">
        <w:r>
          <w:rPr>
            <w:rFonts w:ascii="Courier New" w:hAnsi="Courier New" w:cs="Courier New"/>
            <w:color w:val="008000"/>
            <w:sz w:val="20"/>
            <w:szCs w:val="20"/>
            <w:highlight w:val="white"/>
          </w:rPr>
          <w:t>//  pinMode(pointPower, OUTPUT);</w:t>
        </w:r>
      </w:ins>
    </w:p>
    <w:p w14:paraId="375F6049" w14:textId="77777777" w:rsidR="003A2FEE" w:rsidRDefault="003A2FEE" w:rsidP="003A2FEE">
      <w:pPr>
        <w:autoSpaceDE w:val="0"/>
        <w:autoSpaceDN w:val="0"/>
        <w:adjustRightInd w:val="0"/>
        <w:spacing w:after="0" w:line="240" w:lineRule="auto"/>
        <w:rPr>
          <w:ins w:id="2217" w:author="Michael Bell" w:date="2013-05-06T18:02:00Z"/>
          <w:rFonts w:ascii="Courier New" w:hAnsi="Courier New" w:cs="Courier New"/>
          <w:color w:val="000000"/>
          <w:sz w:val="20"/>
          <w:szCs w:val="20"/>
          <w:highlight w:val="white"/>
        </w:rPr>
      </w:pPr>
      <w:ins w:id="2218"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60FD9886" w14:textId="77777777" w:rsidR="003A2FEE" w:rsidRDefault="003A2FEE" w:rsidP="003A2FEE">
      <w:pPr>
        <w:autoSpaceDE w:val="0"/>
        <w:autoSpaceDN w:val="0"/>
        <w:adjustRightInd w:val="0"/>
        <w:spacing w:after="0" w:line="240" w:lineRule="auto"/>
        <w:rPr>
          <w:ins w:id="2219" w:author="Michael Bell" w:date="2013-05-06T18:02:00Z"/>
          <w:rFonts w:ascii="Courier New" w:hAnsi="Courier New" w:cs="Courier New"/>
          <w:color w:val="000000"/>
          <w:sz w:val="20"/>
          <w:szCs w:val="20"/>
          <w:highlight w:val="white"/>
        </w:rPr>
      </w:pPr>
      <w:ins w:id="2220" w:author="Michael Bell" w:date="2013-05-06T18:02:00Z">
        <w:r>
          <w:rPr>
            <w:rFonts w:ascii="Courier New" w:hAnsi="Courier New" w:cs="Courier New"/>
            <w:color w:val="000000"/>
            <w:sz w:val="20"/>
            <w:szCs w:val="20"/>
            <w:highlight w:val="white"/>
          </w:rPr>
          <w:t xml:space="preserve">  </w:t>
        </w:r>
      </w:ins>
    </w:p>
    <w:p w14:paraId="7BD13BDF" w14:textId="77777777" w:rsidR="003A2FEE" w:rsidRDefault="003A2FEE" w:rsidP="003A2FEE">
      <w:pPr>
        <w:autoSpaceDE w:val="0"/>
        <w:autoSpaceDN w:val="0"/>
        <w:adjustRightInd w:val="0"/>
        <w:spacing w:after="0" w:line="240" w:lineRule="auto"/>
        <w:rPr>
          <w:ins w:id="2221" w:author="Michael Bell" w:date="2013-05-06T18:02:00Z"/>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ins w:id="2222" w:author="Michael Bell" w:date="2013-05-06T18:02:00Z"/>
          <w:rFonts w:ascii="Courier New" w:hAnsi="Courier New" w:cs="Courier New"/>
          <w:color w:val="008000"/>
          <w:sz w:val="20"/>
          <w:szCs w:val="20"/>
          <w:highlight w:val="white"/>
        </w:rPr>
      </w:pPr>
      <w:ins w:id="222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ins>
    </w:p>
    <w:p w14:paraId="111ADF37" w14:textId="77777777" w:rsidR="003A2FEE" w:rsidRDefault="003A2FEE" w:rsidP="003A2FEE">
      <w:pPr>
        <w:autoSpaceDE w:val="0"/>
        <w:autoSpaceDN w:val="0"/>
        <w:adjustRightInd w:val="0"/>
        <w:spacing w:after="0" w:line="240" w:lineRule="auto"/>
        <w:rPr>
          <w:ins w:id="2224" w:author="Michael Bell" w:date="2013-05-06T18:02:00Z"/>
          <w:rFonts w:ascii="Courier New" w:hAnsi="Courier New" w:cs="Courier New"/>
          <w:color w:val="000000"/>
          <w:sz w:val="20"/>
          <w:szCs w:val="20"/>
          <w:highlight w:val="white"/>
        </w:rPr>
      </w:pPr>
      <w:ins w:id="2225" w:author="Michael Bell" w:date="2013-05-06T18:02: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4EF20DDB" w14:textId="77777777" w:rsidR="003A2FEE" w:rsidRDefault="003A2FEE" w:rsidP="003A2FEE">
      <w:pPr>
        <w:autoSpaceDE w:val="0"/>
        <w:autoSpaceDN w:val="0"/>
        <w:adjustRightInd w:val="0"/>
        <w:spacing w:after="0" w:line="240" w:lineRule="auto"/>
        <w:rPr>
          <w:ins w:id="2226" w:author="Michael Bell" w:date="2013-05-06T18:02:00Z"/>
          <w:rFonts w:ascii="Courier New" w:hAnsi="Courier New" w:cs="Courier New"/>
          <w:color w:val="000000"/>
          <w:sz w:val="20"/>
          <w:szCs w:val="20"/>
          <w:highlight w:val="white"/>
        </w:rPr>
      </w:pPr>
      <w:ins w:id="2227" w:author="Michael Bell" w:date="2013-05-06T18:02: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70A7256" w14:textId="77777777" w:rsidR="003A2FEE" w:rsidRDefault="003A2FEE" w:rsidP="003A2FEE">
      <w:pPr>
        <w:autoSpaceDE w:val="0"/>
        <w:autoSpaceDN w:val="0"/>
        <w:adjustRightInd w:val="0"/>
        <w:spacing w:after="0" w:line="240" w:lineRule="auto"/>
        <w:rPr>
          <w:ins w:id="2228" w:author="Michael Bell" w:date="2013-05-06T18:02:00Z"/>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ins w:id="2229" w:author="Michael Bell" w:date="2013-05-06T18:02:00Z"/>
          <w:rFonts w:ascii="Courier New" w:hAnsi="Courier New" w:cs="Courier New"/>
          <w:color w:val="008000"/>
          <w:sz w:val="20"/>
          <w:szCs w:val="20"/>
          <w:highlight w:val="white"/>
        </w:rPr>
      </w:pPr>
      <w:ins w:id="2230"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ins>
    </w:p>
    <w:p w14:paraId="3E5F9EA0" w14:textId="77777777" w:rsidR="003A2FEE" w:rsidRDefault="003A2FEE" w:rsidP="003A2FEE">
      <w:pPr>
        <w:autoSpaceDE w:val="0"/>
        <w:autoSpaceDN w:val="0"/>
        <w:adjustRightInd w:val="0"/>
        <w:spacing w:after="0" w:line="240" w:lineRule="auto"/>
        <w:rPr>
          <w:ins w:id="2231" w:author="Michael Bell" w:date="2013-05-06T18:02:00Z"/>
          <w:rFonts w:ascii="Courier New" w:hAnsi="Courier New" w:cs="Courier New"/>
          <w:color w:val="000000"/>
          <w:sz w:val="20"/>
          <w:szCs w:val="20"/>
          <w:highlight w:val="white"/>
        </w:rPr>
      </w:pPr>
      <w:ins w:id="2232" w:author="Michael Bell" w:date="2013-05-06T18:02: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7555274E" w14:textId="77777777" w:rsidR="003A2FEE" w:rsidRDefault="003A2FEE" w:rsidP="003A2FEE">
      <w:pPr>
        <w:autoSpaceDE w:val="0"/>
        <w:autoSpaceDN w:val="0"/>
        <w:adjustRightInd w:val="0"/>
        <w:spacing w:after="0" w:line="240" w:lineRule="auto"/>
        <w:rPr>
          <w:ins w:id="2233" w:author="Michael Bell" w:date="2013-05-06T18:02:00Z"/>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ins w:id="2234" w:author="Michael Bell" w:date="2013-05-06T18:02:00Z"/>
          <w:rFonts w:ascii="Courier New" w:hAnsi="Courier New" w:cs="Courier New"/>
          <w:color w:val="008000"/>
          <w:sz w:val="20"/>
          <w:szCs w:val="20"/>
          <w:highlight w:val="white"/>
        </w:rPr>
      </w:pPr>
      <w:ins w:id="223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ins>
    </w:p>
    <w:p w14:paraId="31566C1C" w14:textId="77777777" w:rsidR="003A2FEE" w:rsidRDefault="003A2FEE" w:rsidP="003A2FEE">
      <w:pPr>
        <w:autoSpaceDE w:val="0"/>
        <w:autoSpaceDN w:val="0"/>
        <w:adjustRightInd w:val="0"/>
        <w:spacing w:after="0" w:line="240" w:lineRule="auto"/>
        <w:rPr>
          <w:ins w:id="2236" w:author="Michael Bell" w:date="2013-05-06T18:02:00Z"/>
          <w:rFonts w:ascii="Courier New" w:hAnsi="Courier New" w:cs="Courier New"/>
          <w:color w:val="000000"/>
          <w:sz w:val="20"/>
          <w:szCs w:val="20"/>
          <w:highlight w:val="white"/>
        </w:rPr>
      </w:pPr>
      <w:ins w:id="223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ins>
    </w:p>
    <w:p w14:paraId="5B7E32CE" w14:textId="77777777" w:rsidR="003A2FEE" w:rsidRDefault="003A2FEE" w:rsidP="003A2FEE">
      <w:pPr>
        <w:autoSpaceDE w:val="0"/>
        <w:autoSpaceDN w:val="0"/>
        <w:adjustRightInd w:val="0"/>
        <w:spacing w:after="0" w:line="240" w:lineRule="auto"/>
        <w:rPr>
          <w:ins w:id="2238" w:author="Michael Bell" w:date="2013-05-06T18:02:00Z"/>
          <w:rFonts w:ascii="Courier New" w:hAnsi="Courier New" w:cs="Courier New"/>
          <w:color w:val="000000"/>
          <w:sz w:val="20"/>
          <w:szCs w:val="20"/>
          <w:highlight w:val="white"/>
        </w:rPr>
      </w:pPr>
      <w:ins w:id="2239" w:author="Michael Bell" w:date="2013-05-06T18:02: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136FF15D" w14:textId="77777777" w:rsidR="003A2FEE" w:rsidRDefault="003A2FEE" w:rsidP="003A2FEE">
      <w:pPr>
        <w:autoSpaceDE w:val="0"/>
        <w:autoSpaceDN w:val="0"/>
        <w:adjustRightInd w:val="0"/>
        <w:spacing w:after="0" w:line="240" w:lineRule="auto"/>
        <w:rPr>
          <w:ins w:id="2240" w:author="Michael Bell" w:date="2013-05-06T18:02:00Z"/>
          <w:rFonts w:ascii="Courier New" w:hAnsi="Courier New" w:cs="Courier New"/>
          <w:color w:val="008000"/>
          <w:sz w:val="20"/>
          <w:szCs w:val="20"/>
          <w:highlight w:val="white"/>
        </w:rPr>
      </w:pPr>
      <w:ins w:id="2241" w:author="Michael Bell" w:date="2013-05-06T18:02:00Z">
        <w:r>
          <w:rPr>
            <w:rFonts w:ascii="Courier New" w:hAnsi="Courier New" w:cs="Courier New"/>
            <w:color w:val="008000"/>
            <w:sz w:val="20"/>
            <w:szCs w:val="20"/>
            <w:highlight w:val="white"/>
          </w:rPr>
          <w:t>//    /*these two values are set to differ so that the board is forced to move all the points on the first run, this makes sure</w:t>
        </w:r>
      </w:ins>
    </w:p>
    <w:p w14:paraId="488B3F2C" w14:textId="77777777" w:rsidR="003A2FEE" w:rsidRDefault="003A2FEE" w:rsidP="003A2FEE">
      <w:pPr>
        <w:autoSpaceDE w:val="0"/>
        <w:autoSpaceDN w:val="0"/>
        <w:adjustRightInd w:val="0"/>
        <w:spacing w:after="0" w:line="240" w:lineRule="auto"/>
        <w:rPr>
          <w:ins w:id="2242" w:author="Michael Bell" w:date="2013-05-06T18:02:00Z"/>
          <w:rFonts w:ascii="Courier New" w:hAnsi="Courier New" w:cs="Courier New"/>
          <w:color w:val="008000"/>
          <w:sz w:val="20"/>
          <w:szCs w:val="20"/>
          <w:highlight w:val="white"/>
        </w:rPr>
      </w:pPr>
      <w:ins w:id="2243" w:author="Michael Bell" w:date="2013-05-06T18:02:00Z">
        <w:r>
          <w:rPr>
            <w:rFonts w:ascii="Courier New" w:hAnsi="Courier New" w:cs="Courier New"/>
            <w:color w:val="008000"/>
            <w:sz w:val="20"/>
            <w:szCs w:val="20"/>
            <w:highlight w:val="white"/>
          </w:rPr>
          <w:t>//     that the board knows their positions and reveals any malfunctioning points*/</w:t>
        </w:r>
      </w:ins>
    </w:p>
    <w:p w14:paraId="21035247" w14:textId="77777777" w:rsidR="003A2FEE" w:rsidRDefault="003A2FEE" w:rsidP="003A2FEE">
      <w:pPr>
        <w:autoSpaceDE w:val="0"/>
        <w:autoSpaceDN w:val="0"/>
        <w:adjustRightInd w:val="0"/>
        <w:spacing w:after="0" w:line="240" w:lineRule="auto"/>
        <w:rPr>
          <w:ins w:id="2244" w:author="Michael Bell" w:date="2013-05-06T18:02:00Z"/>
          <w:rFonts w:ascii="Courier New" w:hAnsi="Courier New" w:cs="Courier New"/>
          <w:color w:val="008000"/>
          <w:sz w:val="20"/>
          <w:szCs w:val="20"/>
          <w:highlight w:val="white"/>
        </w:rPr>
      </w:pPr>
      <w:ins w:id="2245" w:author="Michael Bell" w:date="2013-05-06T18:02:00Z">
        <w:r>
          <w:rPr>
            <w:rFonts w:ascii="Courier New" w:hAnsi="Courier New" w:cs="Courier New"/>
            <w:color w:val="008000"/>
            <w:sz w:val="20"/>
            <w:szCs w:val="20"/>
            <w:highlight w:val="white"/>
          </w:rPr>
          <w:t>//    pointState[i] = true;</w:t>
        </w:r>
      </w:ins>
    </w:p>
    <w:p w14:paraId="177838B9" w14:textId="77777777" w:rsidR="003A2FEE" w:rsidRDefault="003A2FEE" w:rsidP="003A2FEE">
      <w:pPr>
        <w:autoSpaceDE w:val="0"/>
        <w:autoSpaceDN w:val="0"/>
        <w:adjustRightInd w:val="0"/>
        <w:spacing w:after="0" w:line="240" w:lineRule="auto"/>
        <w:rPr>
          <w:ins w:id="2246" w:author="Michael Bell" w:date="2013-05-06T18:02:00Z"/>
          <w:rFonts w:ascii="Courier New" w:hAnsi="Courier New" w:cs="Courier New"/>
          <w:color w:val="008000"/>
          <w:sz w:val="20"/>
          <w:szCs w:val="20"/>
          <w:highlight w:val="white"/>
        </w:rPr>
      </w:pPr>
      <w:ins w:id="2247" w:author="Michael Bell" w:date="2013-05-06T18:02:00Z">
        <w:r>
          <w:rPr>
            <w:rFonts w:ascii="Courier New" w:hAnsi="Courier New" w:cs="Courier New"/>
            <w:color w:val="008000"/>
            <w:sz w:val="20"/>
            <w:szCs w:val="20"/>
            <w:highlight w:val="white"/>
          </w:rPr>
          <w:t>//    pointSwitch[i] = false;</w:t>
        </w:r>
      </w:ins>
    </w:p>
    <w:p w14:paraId="7A24DD42" w14:textId="77777777" w:rsidR="003A2FEE" w:rsidRDefault="003A2FEE" w:rsidP="003A2FEE">
      <w:pPr>
        <w:autoSpaceDE w:val="0"/>
        <w:autoSpaceDN w:val="0"/>
        <w:adjustRightInd w:val="0"/>
        <w:spacing w:after="0" w:line="240" w:lineRule="auto"/>
        <w:rPr>
          <w:ins w:id="2248" w:author="Michael Bell" w:date="2013-05-06T18:02:00Z"/>
          <w:rFonts w:ascii="Courier New" w:hAnsi="Courier New" w:cs="Courier New"/>
          <w:color w:val="000000"/>
          <w:sz w:val="20"/>
          <w:szCs w:val="20"/>
          <w:highlight w:val="white"/>
        </w:rPr>
      </w:pPr>
      <w:ins w:id="224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34914D3" w14:textId="77777777" w:rsidR="003A2FEE" w:rsidRDefault="003A2FEE" w:rsidP="003A2FEE">
      <w:pPr>
        <w:autoSpaceDE w:val="0"/>
        <w:autoSpaceDN w:val="0"/>
        <w:adjustRightInd w:val="0"/>
        <w:spacing w:after="0" w:line="240" w:lineRule="auto"/>
        <w:rPr>
          <w:ins w:id="2250" w:author="Michael Bell" w:date="2013-05-06T18:02:00Z"/>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ins w:id="2251" w:author="Michael Bell" w:date="2013-05-06T18:02:00Z"/>
          <w:rFonts w:ascii="Courier New" w:hAnsi="Courier New" w:cs="Courier New"/>
          <w:color w:val="008000"/>
          <w:sz w:val="20"/>
          <w:szCs w:val="20"/>
          <w:highlight w:val="white"/>
        </w:rPr>
      </w:pPr>
      <w:ins w:id="225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ins>
    </w:p>
    <w:p w14:paraId="7C974D57" w14:textId="77777777" w:rsidR="003A2FEE" w:rsidRDefault="003A2FEE" w:rsidP="003A2FEE">
      <w:pPr>
        <w:autoSpaceDE w:val="0"/>
        <w:autoSpaceDN w:val="0"/>
        <w:adjustRightInd w:val="0"/>
        <w:spacing w:after="0" w:line="240" w:lineRule="auto"/>
        <w:rPr>
          <w:ins w:id="2253" w:author="Michael Bell" w:date="2013-05-06T18:02:00Z"/>
          <w:rFonts w:ascii="Courier New" w:hAnsi="Courier New" w:cs="Courier New"/>
          <w:color w:val="000000"/>
          <w:sz w:val="20"/>
          <w:szCs w:val="20"/>
          <w:highlight w:val="white"/>
        </w:rPr>
      </w:pPr>
      <w:ins w:id="2254" w:author="Michael Bell" w:date="2013-05-06T18:02: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37EEF40" w14:textId="77777777" w:rsidR="003A2FEE" w:rsidRDefault="003A2FEE" w:rsidP="003A2FEE">
      <w:pPr>
        <w:autoSpaceDE w:val="0"/>
        <w:autoSpaceDN w:val="0"/>
        <w:adjustRightInd w:val="0"/>
        <w:spacing w:after="0" w:line="240" w:lineRule="auto"/>
        <w:rPr>
          <w:ins w:id="2255" w:author="Michael Bell" w:date="2013-05-06T18:02:00Z"/>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ins w:id="2256" w:author="Michael Bell" w:date="2013-05-06T18:02:00Z"/>
          <w:rFonts w:ascii="Courier New" w:hAnsi="Courier New" w:cs="Courier New"/>
          <w:color w:val="008000"/>
          <w:sz w:val="20"/>
          <w:szCs w:val="20"/>
          <w:highlight w:val="white"/>
        </w:rPr>
      </w:pPr>
      <w:ins w:id="2257"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ins>
    </w:p>
    <w:p w14:paraId="5F4D5EAE" w14:textId="77777777" w:rsidR="003A2FEE" w:rsidRDefault="003A2FEE" w:rsidP="003A2FEE">
      <w:pPr>
        <w:autoSpaceDE w:val="0"/>
        <w:autoSpaceDN w:val="0"/>
        <w:adjustRightInd w:val="0"/>
        <w:spacing w:after="0" w:line="240" w:lineRule="auto"/>
        <w:rPr>
          <w:ins w:id="2258" w:author="Michael Bell" w:date="2013-05-06T18:02:00Z"/>
          <w:rFonts w:ascii="Courier New" w:hAnsi="Courier New" w:cs="Courier New"/>
          <w:color w:val="000000"/>
          <w:sz w:val="20"/>
          <w:szCs w:val="20"/>
          <w:highlight w:val="white"/>
        </w:rPr>
      </w:pPr>
      <w:ins w:id="2259"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ins>
    </w:p>
    <w:p w14:paraId="36361081" w14:textId="77777777" w:rsidR="003A2FEE" w:rsidRDefault="003A2FEE" w:rsidP="003A2FEE">
      <w:pPr>
        <w:autoSpaceDE w:val="0"/>
        <w:autoSpaceDN w:val="0"/>
        <w:adjustRightInd w:val="0"/>
        <w:spacing w:after="0" w:line="240" w:lineRule="auto"/>
        <w:rPr>
          <w:ins w:id="2260" w:author="Michael Bell" w:date="2013-05-06T18:02:00Z"/>
          <w:rFonts w:ascii="Courier New" w:hAnsi="Courier New" w:cs="Courier New"/>
          <w:color w:val="000000"/>
          <w:sz w:val="20"/>
          <w:szCs w:val="20"/>
          <w:highlight w:val="white"/>
        </w:rPr>
      </w:pPr>
      <w:ins w:id="2261" w:author="Michael Bell" w:date="2013-05-06T18:02: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5323EFCA" w14:textId="77777777" w:rsidR="003A2FEE" w:rsidRDefault="003A2FEE" w:rsidP="003A2FEE">
      <w:pPr>
        <w:autoSpaceDE w:val="0"/>
        <w:autoSpaceDN w:val="0"/>
        <w:adjustRightInd w:val="0"/>
        <w:spacing w:after="0" w:line="240" w:lineRule="auto"/>
        <w:rPr>
          <w:ins w:id="2262" w:author="Michael Bell" w:date="2013-05-06T18:02:00Z"/>
          <w:rFonts w:ascii="Courier New" w:hAnsi="Courier New" w:cs="Courier New"/>
          <w:color w:val="000000"/>
          <w:sz w:val="20"/>
          <w:szCs w:val="20"/>
          <w:highlight w:val="white"/>
        </w:rPr>
      </w:pPr>
      <w:ins w:id="2263" w:author="Michael Bell" w:date="2013-05-06T18:02:00Z">
        <w:r>
          <w:rPr>
            <w:rFonts w:ascii="Courier New" w:hAnsi="Courier New" w:cs="Courier New"/>
            <w:color w:val="000000"/>
            <w:sz w:val="20"/>
            <w:szCs w:val="20"/>
            <w:highlight w:val="white"/>
          </w:rPr>
          <w:t xml:space="preserve">  </w:t>
        </w:r>
      </w:ins>
    </w:p>
    <w:p w14:paraId="24B30ACD" w14:textId="77777777" w:rsidR="003A2FEE" w:rsidRDefault="003A2FEE" w:rsidP="003A2FEE">
      <w:pPr>
        <w:autoSpaceDE w:val="0"/>
        <w:autoSpaceDN w:val="0"/>
        <w:adjustRightInd w:val="0"/>
        <w:spacing w:after="0" w:line="240" w:lineRule="auto"/>
        <w:rPr>
          <w:ins w:id="2264" w:author="Michael Bell" w:date="2013-05-06T18:02:00Z"/>
          <w:rFonts w:ascii="Courier New" w:hAnsi="Courier New" w:cs="Courier New"/>
          <w:color w:val="008000"/>
          <w:sz w:val="20"/>
          <w:szCs w:val="20"/>
          <w:highlight w:val="white"/>
        </w:rPr>
      </w:pPr>
      <w:ins w:id="226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ins>
    </w:p>
    <w:p w14:paraId="03B21BF7" w14:textId="77777777" w:rsidR="003A2FEE" w:rsidRDefault="003A2FEE" w:rsidP="003A2FEE">
      <w:pPr>
        <w:autoSpaceDE w:val="0"/>
        <w:autoSpaceDN w:val="0"/>
        <w:adjustRightInd w:val="0"/>
        <w:spacing w:after="0" w:line="240" w:lineRule="auto"/>
        <w:rPr>
          <w:ins w:id="2266" w:author="Michael Bell" w:date="2013-05-06T18:02:00Z"/>
          <w:rFonts w:ascii="Courier New" w:hAnsi="Courier New" w:cs="Courier New"/>
          <w:color w:val="000000"/>
          <w:sz w:val="20"/>
          <w:szCs w:val="20"/>
          <w:highlight w:val="white"/>
        </w:rPr>
      </w:pPr>
      <w:ins w:id="2267" w:author="Michael Bell" w:date="2013-05-06T18:02: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2E77CC3" w14:textId="77777777" w:rsidR="003A2FEE" w:rsidRDefault="003A2FEE" w:rsidP="003A2FEE">
      <w:pPr>
        <w:autoSpaceDE w:val="0"/>
        <w:autoSpaceDN w:val="0"/>
        <w:adjustRightInd w:val="0"/>
        <w:spacing w:after="0" w:line="240" w:lineRule="auto"/>
        <w:rPr>
          <w:ins w:id="2268" w:author="Michael Bell" w:date="2013-05-06T18:02:00Z"/>
          <w:rFonts w:ascii="Courier New" w:hAnsi="Courier New" w:cs="Courier New"/>
          <w:color w:val="000000"/>
          <w:sz w:val="20"/>
          <w:szCs w:val="20"/>
          <w:highlight w:val="white"/>
        </w:rPr>
      </w:pPr>
      <w:ins w:id="2269" w:author="Michael Bell" w:date="2013-05-06T18:02: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5AA4138" w14:textId="77777777" w:rsidR="003A2FEE" w:rsidRDefault="003A2FEE" w:rsidP="003A2FEE">
      <w:pPr>
        <w:autoSpaceDE w:val="0"/>
        <w:autoSpaceDN w:val="0"/>
        <w:adjustRightInd w:val="0"/>
        <w:spacing w:after="0" w:line="240" w:lineRule="auto"/>
        <w:rPr>
          <w:ins w:id="2270" w:author="Michael Bell" w:date="2013-05-06T18:02:00Z"/>
          <w:rFonts w:ascii="Courier New" w:hAnsi="Courier New" w:cs="Courier New"/>
          <w:color w:val="000000"/>
          <w:sz w:val="20"/>
          <w:szCs w:val="20"/>
          <w:highlight w:val="white"/>
        </w:rPr>
      </w:pPr>
      <w:ins w:id="2271" w:author="Michael Bell" w:date="2013-05-06T18:02:00Z">
        <w:r>
          <w:rPr>
            <w:rFonts w:ascii="Courier New" w:hAnsi="Courier New" w:cs="Courier New"/>
            <w:b/>
            <w:bCs/>
            <w:color w:val="000080"/>
            <w:sz w:val="20"/>
            <w:szCs w:val="20"/>
            <w:highlight w:val="white"/>
          </w:rPr>
          <w:t>}</w:t>
        </w:r>
      </w:ins>
    </w:p>
    <w:p w14:paraId="274323CE" w14:textId="7EDD32C1" w:rsidR="00ED3601" w:rsidDel="00116173" w:rsidRDefault="00ED3601" w:rsidP="00ED3601">
      <w:pPr>
        <w:autoSpaceDE w:val="0"/>
        <w:autoSpaceDN w:val="0"/>
        <w:adjustRightInd w:val="0"/>
        <w:spacing w:after="0" w:line="240" w:lineRule="auto"/>
        <w:rPr>
          <w:del w:id="2272" w:author="Michael Bell" w:date="2013-05-06T17:54:00Z"/>
          <w:rFonts w:ascii="Courier New" w:hAnsi="Courier New" w:cs="Courier New"/>
          <w:color w:val="008000"/>
          <w:sz w:val="20"/>
          <w:szCs w:val="20"/>
          <w:highlight w:val="white"/>
        </w:rPr>
      </w:pPr>
      <w:del w:id="2273" w:author="Michael Bell" w:date="2013-05-06T17:54:00Z">
        <w:r w:rsidDel="00116173">
          <w:rPr>
            <w:rFonts w:ascii="Courier New" w:hAnsi="Courier New" w:cs="Courier New"/>
            <w:color w:val="008000"/>
            <w:sz w:val="20"/>
            <w:szCs w:val="20"/>
            <w:highlight w:val="white"/>
          </w:rPr>
          <w:delText>/*</w:delText>
        </w:r>
      </w:del>
    </w:p>
    <w:p w14:paraId="55C164BC" w14:textId="06F10682" w:rsidR="00ED3601" w:rsidDel="00116173" w:rsidRDefault="00ED3601" w:rsidP="00ED3601">
      <w:pPr>
        <w:autoSpaceDE w:val="0"/>
        <w:autoSpaceDN w:val="0"/>
        <w:adjustRightInd w:val="0"/>
        <w:spacing w:after="0" w:line="240" w:lineRule="auto"/>
        <w:rPr>
          <w:del w:id="2274" w:author="Michael Bell" w:date="2013-05-06T17:54:00Z"/>
          <w:rFonts w:ascii="Courier New" w:hAnsi="Courier New" w:cs="Courier New"/>
          <w:color w:val="008000"/>
          <w:sz w:val="20"/>
          <w:szCs w:val="20"/>
          <w:highlight w:val="white"/>
        </w:rPr>
      </w:pPr>
    </w:p>
    <w:p w14:paraId="77426466" w14:textId="67936E62" w:rsidR="00ED3601" w:rsidDel="00116173" w:rsidRDefault="00ED3601" w:rsidP="00ED3601">
      <w:pPr>
        <w:autoSpaceDE w:val="0"/>
        <w:autoSpaceDN w:val="0"/>
        <w:adjustRightInd w:val="0"/>
        <w:spacing w:after="0" w:line="240" w:lineRule="auto"/>
        <w:rPr>
          <w:del w:id="2275" w:author="Michael Bell" w:date="2013-05-06T17:54:00Z"/>
          <w:rFonts w:ascii="Courier New" w:hAnsi="Courier New" w:cs="Courier New"/>
          <w:color w:val="008000"/>
          <w:sz w:val="20"/>
          <w:szCs w:val="20"/>
          <w:highlight w:val="white"/>
        </w:rPr>
      </w:pPr>
      <w:del w:id="2276" w:author="Michael Bell" w:date="2013-05-06T17:54:00Z">
        <w:r w:rsidDel="00116173">
          <w:rPr>
            <w:rFonts w:ascii="Courier New" w:hAnsi="Courier New" w:cs="Courier New"/>
            <w:color w:val="008000"/>
            <w:sz w:val="20"/>
            <w:szCs w:val="20"/>
            <w:highlight w:val="white"/>
          </w:rPr>
          <w:delText xml:space="preserve"> BELTRAK</w:delText>
        </w:r>
      </w:del>
    </w:p>
    <w:p w14:paraId="491290AB" w14:textId="1DFE988B" w:rsidR="00ED3601" w:rsidDel="00116173" w:rsidRDefault="00ED3601" w:rsidP="00ED3601">
      <w:pPr>
        <w:autoSpaceDE w:val="0"/>
        <w:autoSpaceDN w:val="0"/>
        <w:adjustRightInd w:val="0"/>
        <w:spacing w:after="0" w:line="240" w:lineRule="auto"/>
        <w:rPr>
          <w:del w:id="2277" w:author="Michael Bell" w:date="2013-05-06T17:54:00Z"/>
          <w:rFonts w:ascii="Courier New" w:hAnsi="Courier New" w:cs="Courier New"/>
          <w:color w:val="008000"/>
          <w:sz w:val="20"/>
          <w:szCs w:val="20"/>
          <w:highlight w:val="white"/>
        </w:rPr>
      </w:pPr>
      <w:del w:id="2278" w:author="Michael Bell" w:date="2013-05-06T17:54:00Z">
        <w:r w:rsidDel="00116173">
          <w:rPr>
            <w:rFonts w:ascii="Courier New" w:hAnsi="Courier New" w:cs="Courier New"/>
            <w:color w:val="008000"/>
            <w:sz w:val="20"/>
            <w:szCs w:val="20"/>
            <w:highlight w:val="white"/>
          </w:rPr>
          <w:delText xml:space="preserve"> </w:delText>
        </w:r>
      </w:del>
    </w:p>
    <w:p w14:paraId="6844D473" w14:textId="4B2ED866" w:rsidR="00ED3601" w:rsidDel="00116173" w:rsidRDefault="00ED3601" w:rsidP="00ED3601">
      <w:pPr>
        <w:autoSpaceDE w:val="0"/>
        <w:autoSpaceDN w:val="0"/>
        <w:adjustRightInd w:val="0"/>
        <w:spacing w:after="0" w:line="240" w:lineRule="auto"/>
        <w:rPr>
          <w:del w:id="2279" w:author="Michael Bell" w:date="2013-05-06T17:54:00Z"/>
          <w:rFonts w:ascii="Courier New" w:hAnsi="Courier New" w:cs="Courier New"/>
          <w:color w:val="008000"/>
          <w:sz w:val="20"/>
          <w:szCs w:val="20"/>
          <w:highlight w:val="white"/>
        </w:rPr>
      </w:pPr>
      <w:del w:id="2280" w:author="Michael Bell" w:date="2013-05-06T17:54:00Z">
        <w:r w:rsidDel="00116173">
          <w:rPr>
            <w:rFonts w:ascii="Courier New" w:hAnsi="Courier New" w:cs="Courier New"/>
            <w:color w:val="008000"/>
            <w:sz w:val="20"/>
            <w:szCs w:val="20"/>
            <w:highlight w:val="white"/>
          </w:rPr>
          <w:delText xml:space="preserve"> V1.0</w:delText>
        </w:r>
      </w:del>
    </w:p>
    <w:p w14:paraId="339721EF" w14:textId="5F309AF8" w:rsidR="00ED3601" w:rsidDel="00116173" w:rsidRDefault="00ED3601" w:rsidP="00ED3601">
      <w:pPr>
        <w:autoSpaceDE w:val="0"/>
        <w:autoSpaceDN w:val="0"/>
        <w:adjustRightInd w:val="0"/>
        <w:spacing w:after="0" w:line="240" w:lineRule="auto"/>
        <w:rPr>
          <w:del w:id="2281" w:author="Michael Bell" w:date="2013-05-06T17:54:00Z"/>
          <w:rFonts w:ascii="Courier New" w:hAnsi="Courier New" w:cs="Courier New"/>
          <w:color w:val="008000"/>
          <w:sz w:val="20"/>
          <w:szCs w:val="20"/>
          <w:highlight w:val="white"/>
        </w:rPr>
      </w:pPr>
      <w:del w:id="2282" w:author="Michael Bell" w:date="2013-05-06T17:54:00Z">
        <w:r w:rsidDel="00116173">
          <w:rPr>
            <w:rFonts w:ascii="Courier New" w:hAnsi="Courier New" w:cs="Courier New"/>
            <w:color w:val="008000"/>
            <w:sz w:val="20"/>
            <w:szCs w:val="20"/>
            <w:highlight w:val="white"/>
          </w:rPr>
          <w:delText xml:space="preserve"> </w:delText>
        </w:r>
      </w:del>
    </w:p>
    <w:p w14:paraId="47FDA5B7" w14:textId="66B5F4BB" w:rsidR="00ED3601" w:rsidDel="00116173" w:rsidRDefault="00ED3601" w:rsidP="00ED3601">
      <w:pPr>
        <w:autoSpaceDE w:val="0"/>
        <w:autoSpaceDN w:val="0"/>
        <w:adjustRightInd w:val="0"/>
        <w:spacing w:after="0" w:line="240" w:lineRule="auto"/>
        <w:rPr>
          <w:del w:id="2283" w:author="Michael Bell" w:date="2013-05-06T17:54:00Z"/>
          <w:rFonts w:ascii="Courier New" w:hAnsi="Courier New" w:cs="Courier New"/>
          <w:color w:val="008000"/>
          <w:sz w:val="20"/>
          <w:szCs w:val="20"/>
          <w:highlight w:val="white"/>
        </w:rPr>
      </w:pPr>
      <w:del w:id="228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CB39CA" w14:textId="6D7AA590" w:rsidR="00ED3601" w:rsidDel="00116173" w:rsidRDefault="00ED3601" w:rsidP="00ED3601">
      <w:pPr>
        <w:autoSpaceDE w:val="0"/>
        <w:autoSpaceDN w:val="0"/>
        <w:adjustRightInd w:val="0"/>
        <w:spacing w:after="0" w:line="240" w:lineRule="auto"/>
        <w:rPr>
          <w:del w:id="2285" w:author="Michael Bell" w:date="2013-05-06T17:54:00Z"/>
          <w:rFonts w:ascii="Courier New" w:hAnsi="Courier New" w:cs="Courier New"/>
          <w:color w:val="008000"/>
          <w:sz w:val="20"/>
          <w:szCs w:val="20"/>
          <w:highlight w:val="white"/>
        </w:rPr>
      </w:pPr>
      <w:del w:id="2286" w:author="Michael Bell" w:date="2013-05-06T17:54:00Z">
        <w:r w:rsidDel="00116173">
          <w:rPr>
            <w:rFonts w:ascii="Courier New" w:hAnsi="Courier New" w:cs="Courier New"/>
            <w:color w:val="008000"/>
            <w:sz w:val="20"/>
            <w:szCs w:val="20"/>
            <w:highlight w:val="white"/>
          </w:rPr>
          <w:delText xml:space="preserve"> </w:delText>
        </w:r>
      </w:del>
    </w:p>
    <w:p w14:paraId="5774F231" w14:textId="152E7A47" w:rsidR="00ED3601" w:rsidDel="00116173" w:rsidRDefault="00ED3601" w:rsidP="00ED3601">
      <w:pPr>
        <w:autoSpaceDE w:val="0"/>
        <w:autoSpaceDN w:val="0"/>
        <w:adjustRightInd w:val="0"/>
        <w:spacing w:after="0" w:line="240" w:lineRule="auto"/>
        <w:rPr>
          <w:del w:id="2287" w:author="Michael Bell" w:date="2013-05-06T17:54:00Z"/>
          <w:rFonts w:ascii="Courier New" w:hAnsi="Courier New" w:cs="Courier New"/>
          <w:color w:val="008000"/>
          <w:sz w:val="20"/>
          <w:szCs w:val="20"/>
          <w:highlight w:val="white"/>
        </w:rPr>
      </w:pPr>
      <w:del w:id="2288" w:author="Michael Bell" w:date="2013-05-06T17:54:00Z">
        <w:r w:rsidDel="00116173">
          <w:rPr>
            <w:rFonts w:ascii="Courier New" w:hAnsi="Courier New" w:cs="Courier New"/>
            <w:color w:val="008000"/>
            <w:sz w:val="20"/>
            <w:szCs w:val="20"/>
            <w:highlight w:val="white"/>
          </w:rPr>
          <w:delText xml:space="preserve"> By Michael Bell</w:delText>
        </w:r>
      </w:del>
    </w:p>
    <w:p w14:paraId="3C7C2CA6" w14:textId="3315BE1A" w:rsidR="00ED3601" w:rsidDel="00116173" w:rsidRDefault="00ED3601" w:rsidP="00ED3601">
      <w:pPr>
        <w:autoSpaceDE w:val="0"/>
        <w:autoSpaceDN w:val="0"/>
        <w:adjustRightInd w:val="0"/>
        <w:spacing w:after="0" w:line="240" w:lineRule="auto"/>
        <w:rPr>
          <w:del w:id="2289" w:author="Michael Bell" w:date="2013-05-06T17:54:00Z"/>
          <w:rFonts w:ascii="Courier New" w:hAnsi="Courier New" w:cs="Courier New"/>
          <w:color w:val="008000"/>
          <w:sz w:val="20"/>
          <w:szCs w:val="20"/>
          <w:highlight w:val="white"/>
        </w:rPr>
      </w:pPr>
      <w:del w:id="2290" w:author="Michael Bell" w:date="2013-05-06T17:54:00Z">
        <w:r w:rsidDel="00116173">
          <w:rPr>
            <w:rFonts w:ascii="Courier New" w:hAnsi="Courier New" w:cs="Courier New"/>
            <w:color w:val="008000"/>
            <w:sz w:val="20"/>
            <w:szCs w:val="20"/>
            <w:highlight w:val="white"/>
          </w:rPr>
          <w:delText xml:space="preserve"> </w:delText>
        </w:r>
      </w:del>
    </w:p>
    <w:p w14:paraId="02C9B6E6" w14:textId="642AA9C9" w:rsidR="00ED3601" w:rsidDel="00116173" w:rsidRDefault="00ED3601" w:rsidP="00ED3601">
      <w:pPr>
        <w:autoSpaceDE w:val="0"/>
        <w:autoSpaceDN w:val="0"/>
        <w:adjustRightInd w:val="0"/>
        <w:spacing w:after="0" w:line="240" w:lineRule="auto"/>
        <w:rPr>
          <w:del w:id="2291" w:author="Michael Bell" w:date="2013-05-06T17:54:00Z"/>
          <w:rFonts w:ascii="Courier New" w:hAnsi="Courier New" w:cs="Courier New"/>
          <w:color w:val="008000"/>
          <w:sz w:val="20"/>
          <w:szCs w:val="20"/>
          <w:highlight w:val="white"/>
        </w:rPr>
      </w:pPr>
      <w:del w:id="229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F7A39D3" w14:textId="53C062A7" w:rsidR="00ED3601" w:rsidDel="00116173" w:rsidRDefault="00ED3601" w:rsidP="00ED3601">
      <w:pPr>
        <w:autoSpaceDE w:val="0"/>
        <w:autoSpaceDN w:val="0"/>
        <w:adjustRightInd w:val="0"/>
        <w:spacing w:after="0" w:line="240" w:lineRule="auto"/>
        <w:rPr>
          <w:del w:id="2293" w:author="Michael Bell" w:date="2013-05-06T17:54:00Z"/>
          <w:rFonts w:ascii="Courier New" w:hAnsi="Courier New" w:cs="Courier New"/>
          <w:color w:val="008000"/>
          <w:sz w:val="20"/>
          <w:szCs w:val="20"/>
          <w:highlight w:val="white"/>
        </w:rPr>
      </w:pPr>
      <w:del w:id="2294" w:author="Michael Bell" w:date="2013-05-06T17:54:00Z">
        <w:r w:rsidDel="00116173">
          <w:rPr>
            <w:rFonts w:ascii="Courier New" w:hAnsi="Courier New" w:cs="Courier New"/>
            <w:color w:val="008000"/>
            <w:sz w:val="20"/>
            <w:szCs w:val="20"/>
            <w:highlight w:val="white"/>
          </w:rPr>
          <w:delText xml:space="preserve"> </w:delText>
        </w:r>
      </w:del>
    </w:p>
    <w:p w14:paraId="5F0903D5" w14:textId="01E8239D" w:rsidR="00ED3601" w:rsidDel="00116173" w:rsidRDefault="00ED3601" w:rsidP="00ED3601">
      <w:pPr>
        <w:autoSpaceDE w:val="0"/>
        <w:autoSpaceDN w:val="0"/>
        <w:adjustRightInd w:val="0"/>
        <w:spacing w:after="0" w:line="240" w:lineRule="auto"/>
        <w:rPr>
          <w:del w:id="2295" w:author="Michael Bell" w:date="2013-05-06T17:54:00Z"/>
          <w:rFonts w:ascii="Courier New" w:hAnsi="Courier New" w:cs="Courier New"/>
          <w:color w:val="000000"/>
          <w:sz w:val="20"/>
          <w:szCs w:val="20"/>
          <w:highlight w:val="white"/>
        </w:rPr>
      </w:pPr>
      <w:del w:id="2296" w:author="Michael Bell" w:date="2013-05-06T17:54:00Z">
        <w:r w:rsidDel="00116173">
          <w:rPr>
            <w:rFonts w:ascii="Courier New" w:hAnsi="Courier New" w:cs="Courier New"/>
            <w:color w:val="008000"/>
            <w:sz w:val="20"/>
            <w:szCs w:val="20"/>
            <w:highlight w:val="white"/>
          </w:rPr>
          <w:delText xml:space="preserve"> */</w:delText>
        </w:r>
      </w:del>
    </w:p>
    <w:p w14:paraId="77E4EB5A" w14:textId="41AAFDE0" w:rsidR="00ED3601" w:rsidDel="00116173" w:rsidRDefault="00ED3601" w:rsidP="00ED3601">
      <w:pPr>
        <w:autoSpaceDE w:val="0"/>
        <w:autoSpaceDN w:val="0"/>
        <w:adjustRightInd w:val="0"/>
        <w:spacing w:after="0" w:line="240" w:lineRule="auto"/>
        <w:rPr>
          <w:del w:id="2297" w:author="Michael Bell" w:date="2013-05-06T17:54:00Z"/>
          <w:rFonts w:ascii="Courier New" w:hAnsi="Courier New" w:cs="Courier New"/>
          <w:color w:val="000000"/>
          <w:sz w:val="20"/>
          <w:szCs w:val="20"/>
          <w:highlight w:val="white"/>
        </w:rPr>
      </w:pPr>
    </w:p>
    <w:p w14:paraId="2425C7E5" w14:textId="420AFBF7" w:rsidR="00ED3601" w:rsidDel="00116173" w:rsidRDefault="00ED3601" w:rsidP="00ED3601">
      <w:pPr>
        <w:autoSpaceDE w:val="0"/>
        <w:autoSpaceDN w:val="0"/>
        <w:adjustRightInd w:val="0"/>
        <w:spacing w:after="0" w:line="240" w:lineRule="auto"/>
        <w:rPr>
          <w:del w:id="2298" w:author="Michael Bell" w:date="2013-05-06T17:54:00Z"/>
          <w:rFonts w:ascii="Courier New" w:hAnsi="Courier New" w:cs="Courier New"/>
          <w:color w:val="000000"/>
          <w:sz w:val="20"/>
          <w:szCs w:val="20"/>
          <w:highlight w:val="white"/>
        </w:rPr>
      </w:pPr>
      <w:del w:id="2299"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58725AC1" w14:textId="1E1044D0" w:rsidR="00ED3601" w:rsidDel="00116173" w:rsidRDefault="00ED3601" w:rsidP="00ED3601">
      <w:pPr>
        <w:autoSpaceDE w:val="0"/>
        <w:autoSpaceDN w:val="0"/>
        <w:adjustRightInd w:val="0"/>
        <w:spacing w:after="0" w:line="240" w:lineRule="auto"/>
        <w:rPr>
          <w:del w:id="2300" w:author="Michael Bell" w:date="2013-05-06T17:54:00Z"/>
          <w:rFonts w:ascii="Courier New" w:hAnsi="Courier New" w:cs="Courier New"/>
          <w:color w:val="000000"/>
          <w:sz w:val="20"/>
          <w:szCs w:val="20"/>
          <w:highlight w:val="white"/>
        </w:rPr>
      </w:pPr>
      <w:del w:id="2301" w:author="Michael Bell" w:date="2013-05-06T17:54:00Z">
        <w:r w:rsidDel="00116173">
          <w:rPr>
            <w:rFonts w:ascii="Courier New" w:hAnsi="Courier New" w:cs="Courier New"/>
            <w:b/>
            <w:bCs/>
            <w:color w:val="000080"/>
            <w:sz w:val="20"/>
            <w:szCs w:val="20"/>
            <w:highlight w:val="white"/>
          </w:rPr>
          <w:delText>{</w:delText>
        </w:r>
      </w:del>
    </w:p>
    <w:p w14:paraId="361091A7" w14:textId="712C9309" w:rsidR="00ED3601" w:rsidDel="00116173" w:rsidRDefault="00ED3601" w:rsidP="00ED3601">
      <w:pPr>
        <w:autoSpaceDE w:val="0"/>
        <w:autoSpaceDN w:val="0"/>
        <w:adjustRightInd w:val="0"/>
        <w:spacing w:after="0" w:line="240" w:lineRule="auto"/>
        <w:rPr>
          <w:del w:id="2302" w:author="Michael Bell" w:date="2013-05-06T17:54:00Z"/>
          <w:rFonts w:ascii="Courier New" w:hAnsi="Courier New" w:cs="Courier New"/>
          <w:color w:val="000000"/>
          <w:sz w:val="20"/>
          <w:szCs w:val="20"/>
          <w:highlight w:val="white"/>
        </w:rPr>
      </w:pPr>
      <w:del w:id="2303" w:author="Michael Bell" w:date="2013-05-06T17:54:00Z">
        <w:r w:rsidDel="00116173">
          <w:rPr>
            <w:rFonts w:ascii="Courier New" w:hAnsi="Courier New" w:cs="Courier New"/>
            <w:color w:val="000000"/>
            <w:sz w:val="20"/>
            <w:szCs w:val="20"/>
            <w:highlight w:val="white"/>
          </w:rPr>
          <w:delText xml:space="preserve">  </w:delText>
        </w:r>
      </w:del>
    </w:p>
    <w:p w14:paraId="34B090F4" w14:textId="00D861E1" w:rsidR="00ED3601" w:rsidDel="00116173" w:rsidRDefault="00ED3601" w:rsidP="00ED3601">
      <w:pPr>
        <w:autoSpaceDE w:val="0"/>
        <w:autoSpaceDN w:val="0"/>
        <w:adjustRightInd w:val="0"/>
        <w:spacing w:after="0" w:line="240" w:lineRule="auto"/>
        <w:rPr>
          <w:del w:id="2304" w:author="Michael Bell" w:date="2013-05-06T17:54:00Z"/>
          <w:rFonts w:ascii="Courier New" w:hAnsi="Courier New" w:cs="Courier New"/>
          <w:color w:val="008000"/>
          <w:sz w:val="20"/>
          <w:szCs w:val="20"/>
          <w:highlight w:val="white"/>
        </w:rPr>
      </w:pPr>
      <w:del w:id="23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lcd screen with rows and columns</w:delText>
        </w:r>
      </w:del>
    </w:p>
    <w:p w14:paraId="74B5BFF2" w14:textId="40AD4F02" w:rsidR="00ED3601" w:rsidDel="00116173" w:rsidRDefault="00ED3601" w:rsidP="00ED3601">
      <w:pPr>
        <w:autoSpaceDE w:val="0"/>
        <w:autoSpaceDN w:val="0"/>
        <w:adjustRightInd w:val="0"/>
        <w:spacing w:after="0" w:line="240" w:lineRule="auto"/>
        <w:rPr>
          <w:del w:id="2306" w:author="Michael Bell" w:date="2013-05-06T17:54:00Z"/>
          <w:rFonts w:ascii="Courier New" w:hAnsi="Courier New" w:cs="Courier New"/>
          <w:color w:val="000000"/>
          <w:sz w:val="20"/>
          <w:szCs w:val="20"/>
          <w:highlight w:val="white"/>
        </w:rPr>
      </w:pPr>
      <w:del w:id="2307"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begin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B91A8E9" w14:textId="53BCC662" w:rsidR="00ED3601" w:rsidDel="00116173" w:rsidRDefault="00ED3601" w:rsidP="00ED3601">
      <w:pPr>
        <w:autoSpaceDE w:val="0"/>
        <w:autoSpaceDN w:val="0"/>
        <w:adjustRightInd w:val="0"/>
        <w:spacing w:after="0" w:line="240" w:lineRule="auto"/>
        <w:rPr>
          <w:del w:id="2308" w:author="Michael Bell" w:date="2013-05-06T17:54:00Z"/>
          <w:rFonts w:ascii="Courier New" w:hAnsi="Courier New" w:cs="Courier New"/>
          <w:color w:val="000000"/>
          <w:sz w:val="20"/>
          <w:szCs w:val="20"/>
          <w:highlight w:val="white"/>
        </w:rPr>
      </w:pPr>
    </w:p>
    <w:p w14:paraId="1E09F88B" w14:textId="55098F86" w:rsidR="00ED3601" w:rsidDel="00116173" w:rsidRDefault="00ED3601" w:rsidP="00ED3601">
      <w:pPr>
        <w:autoSpaceDE w:val="0"/>
        <w:autoSpaceDN w:val="0"/>
        <w:adjustRightInd w:val="0"/>
        <w:spacing w:after="0" w:line="240" w:lineRule="auto"/>
        <w:rPr>
          <w:del w:id="2309" w:author="Michael Bell" w:date="2013-05-06T17:54:00Z"/>
          <w:rFonts w:ascii="Courier New" w:hAnsi="Courier New" w:cs="Courier New"/>
          <w:color w:val="008000"/>
          <w:sz w:val="20"/>
          <w:szCs w:val="20"/>
          <w:highlight w:val="white"/>
        </w:rPr>
      </w:pPr>
      <w:del w:id="23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the loading screen</w:delText>
        </w:r>
      </w:del>
    </w:p>
    <w:p w14:paraId="7F90B6BF" w14:textId="026CC10A" w:rsidR="00ED3601" w:rsidDel="00116173" w:rsidRDefault="00ED3601" w:rsidP="00ED3601">
      <w:pPr>
        <w:autoSpaceDE w:val="0"/>
        <w:autoSpaceDN w:val="0"/>
        <w:adjustRightInd w:val="0"/>
        <w:spacing w:after="0" w:line="240" w:lineRule="auto"/>
        <w:rPr>
          <w:del w:id="2311" w:author="Michael Bell" w:date="2013-05-06T17:54:00Z"/>
          <w:rFonts w:ascii="Courier New" w:hAnsi="Courier New" w:cs="Courier New"/>
          <w:color w:val="000000"/>
          <w:sz w:val="20"/>
          <w:szCs w:val="20"/>
          <w:highlight w:val="white"/>
        </w:rPr>
      </w:pPr>
      <w:del w:id="2312"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BFBDD0" w14:textId="66533520" w:rsidR="00ED3601" w:rsidDel="00116173" w:rsidRDefault="00ED3601" w:rsidP="00ED3601">
      <w:pPr>
        <w:autoSpaceDE w:val="0"/>
        <w:autoSpaceDN w:val="0"/>
        <w:adjustRightInd w:val="0"/>
        <w:spacing w:after="0" w:line="240" w:lineRule="auto"/>
        <w:rPr>
          <w:del w:id="2313" w:author="Michael Bell" w:date="2013-05-06T17:54:00Z"/>
          <w:rFonts w:ascii="Courier New" w:hAnsi="Courier New" w:cs="Courier New"/>
          <w:color w:val="000000"/>
          <w:sz w:val="20"/>
          <w:szCs w:val="20"/>
          <w:highlight w:val="white"/>
        </w:rPr>
      </w:pPr>
      <w:del w:id="2314"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"Loading..."</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E1BB49" w14:textId="212A0171" w:rsidR="00ED3601" w:rsidDel="00116173" w:rsidRDefault="00ED3601" w:rsidP="00ED3601">
      <w:pPr>
        <w:autoSpaceDE w:val="0"/>
        <w:autoSpaceDN w:val="0"/>
        <w:adjustRightInd w:val="0"/>
        <w:spacing w:after="0" w:line="240" w:lineRule="auto"/>
        <w:rPr>
          <w:del w:id="2315" w:author="Michael Bell" w:date="2013-05-06T17:54:00Z"/>
          <w:rFonts w:ascii="Courier New" w:hAnsi="Courier New" w:cs="Courier New"/>
          <w:color w:val="000000"/>
          <w:sz w:val="20"/>
          <w:szCs w:val="20"/>
          <w:highlight w:val="white"/>
        </w:rPr>
      </w:pPr>
    </w:p>
    <w:p w14:paraId="41DAE0EC" w14:textId="27AE43F3" w:rsidR="00ED3601" w:rsidDel="00116173" w:rsidRDefault="00ED3601" w:rsidP="00ED3601">
      <w:pPr>
        <w:autoSpaceDE w:val="0"/>
        <w:autoSpaceDN w:val="0"/>
        <w:adjustRightInd w:val="0"/>
        <w:spacing w:after="0" w:line="240" w:lineRule="auto"/>
        <w:rPr>
          <w:del w:id="2316" w:author="Michael Bell" w:date="2013-05-06T17:54:00Z"/>
          <w:rFonts w:ascii="Courier New" w:hAnsi="Courier New" w:cs="Courier New"/>
          <w:color w:val="008000"/>
          <w:sz w:val="20"/>
          <w:szCs w:val="20"/>
          <w:highlight w:val="white"/>
        </w:rPr>
      </w:pPr>
      <w:del w:id="23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global variables</w:delText>
        </w:r>
      </w:del>
    </w:p>
    <w:p w14:paraId="04F38BE3" w14:textId="70518839" w:rsidR="00ED3601" w:rsidDel="00116173" w:rsidRDefault="00ED3601" w:rsidP="00ED3601">
      <w:pPr>
        <w:autoSpaceDE w:val="0"/>
        <w:autoSpaceDN w:val="0"/>
        <w:adjustRightInd w:val="0"/>
        <w:spacing w:after="0" w:line="240" w:lineRule="auto"/>
        <w:rPr>
          <w:del w:id="2318" w:author="Michael Bell" w:date="2013-05-06T17:54:00Z"/>
          <w:rFonts w:ascii="Courier New" w:hAnsi="Courier New" w:cs="Courier New"/>
          <w:color w:val="008000"/>
          <w:sz w:val="20"/>
          <w:szCs w:val="20"/>
          <w:highlight w:val="white"/>
        </w:rPr>
      </w:pPr>
      <w:del w:id="2319"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//full stop</w:delText>
        </w:r>
      </w:del>
    </w:p>
    <w:p w14:paraId="0E4A4841" w14:textId="79EDD953" w:rsidR="00ED3601" w:rsidDel="00116173" w:rsidRDefault="00ED3601" w:rsidP="00ED3601">
      <w:pPr>
        <w:autoSpaceDE w:val="0"/>
        <w:autoSpaceDN w:val="0"/>
        <w:adjustRightInd w:val="0"/>
        <w:spacing w:after="0" w:line="240" w:lineRule="auto"/>
        <w:rPr>
          <w:del w:id="2320" w:author="Michael Bell" w:date="2013-05-06T17:54:00Z"/>
          <w:rFonts w:ascii="Courier New" w:hAnsi="Courier New" w:cs="Courier New"/>
          <w:color w:val="008000"/>
          <w:sz w:val="20"/>
          <w:szCs w:val="20"/>
          <w:highlight w:val="white"/>
        </w:rPr>
      </w:pPr>
      <w:del w:id="2321"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train will travel forward</w:delText>
        </w:r>
      </w:del>
    </w:p>
    <w:p w14:paraId="52C28F59" w14:textId="34B74701" w:rsidR="00ED3601" w:rsidDel="00116173" w:rsidRDefault="00ED3601" w:rsidP="00ED3601">
      <w:pPr>
        <w:autoSpaceDE w:val="0"/>
        <w:autoSpaceDN w:val="0"/>
        <w:adjustRightInd w:val="0"/>
        <w:spacing w:after="0" w:line="240" w:lineRule="auto"/>
        <w:rPr>
          <w:del w:id="2322" w:author="Michael Bell" w:date="2013-05-06T17:54:00Z"/>
          <w:rFonts w:ascii="Courier New" w:hAnsi="Courier New" w:cs="Courier New"/>
          <w:color w:val="000000"/>
          <w:sz w:val="20"/>
          <w:szCs w:val="20"/>
          <w:highlight w:val="white"/>
        </w:rPr>
      </w:pPr>
    </w:p>
    <w:p w14:paraId="0D0229D8" w14:textId="07E329CB" w:rsidR="00ED3601" w:rsidDel="00116173" w:rsidRDefault="00ED3601" w:rsidP="00ED3601">
      <w:pPr>
        <w:autoSpaceDE w:val="0"/>
        <w:autoSpaceDN w:val="0"/>
        <w:adjustRightInd w:val="0"/>
        <w:spacing w:after="0" w:line="240" w:lineRule="auto"/>
        <w:rPr>
          <w:del w:id="2323" w:author="Michael Bell" w:date="2013-05-06T17:54:00Z"/>
          <w:rFonts w:ascii="Courier New" w:hAnsi="Courier New" w:cs="Courier New"/>
          <w:color w:val="008000"/>
          <w:sz w:val="20"/>
          <w:szCs w:val="20"/>
          <w:highlight w:val="white"/>
        </w:rPr>
      </w:pPr>
      <w:del w:id="23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pins</w:delText>
        </w:r>
      </w:del>
    </w:p>
    <w:p w14:paraId="270BF526" w14:textId="614BC07D" w:rsidR="00ED3601" w:rsidDel="00116173" w:rsidRDefault="00ED3601" w:rsidP="00ED3601">
      <w:pPr>
        <w:autoSpaceDE w:val="0"/>
        <w:autoSpaceDN w:val="0"/>
        <w:adjustRightInd w:val="0"/>
        <w:spacing w:after="0" w:line="240" w:lineRule="auto"/>
        <w:rPr>
          <w:del w:id="2325" w:author="Michael Bell" w:date="2013-05-06T17:54:00Z"/>
          <w:rFonts w:ascii="Courier New" w:hAnsi="Courier New" w:cs="Courier New"/>
          <w:color w:val="008000"/>
          <w:sz w:val="20"/>
          <w:szCs w:val="20"/>
          <w:highlight w:val="white"/>
        </w:rPr>
      </w:pPr>
      <w:del w:id="2326"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PD pin</w:delText>
        </w:r>
      </w:del>
    </w:p>
    <w:p w14:paraId="10C876B1" w14:textId="40887EBC" w:rsidR="00ED3601" w:rsidDel="00116173" w:rsidRDefault="00ED3601" w:rsidP="00ED3601">
      <w:pPr>
        <w:autoSpaceDE w:val="0"/>
        <w:autoSpaceDN w:val="0"/>
        <w:adjustRightInd w:val="0"/>
        <w:spacing w:after="0" w:line="240" w:lineRule="auto"/>
        <w:rPr>
          <w:del w:id="2327" w:author="Michael Bell" w:date="2013-05-06T17:54:00Z"/>
          <w:rFonts w:ascii="Courier New" w:hAnsi="Courier New" w:cs="Courier New"/>
          <w:color w:val="008000"/>
          <w:sz w:val="20"/>
          <w:szCs w:val="20"/>
          <w:highlight w:val="white"/>
        </w:rPr>
      </w:pPr>
      <w:del w:id="2328"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direction pin</w:delText>
        </w:r>
      </w:del>
    </w:p>
    <w:p w14:paraId="757E2D81" w14:textId="659B5147" w:rsidR="00ED3601" w:rsidDel="00116173" w:rsidRDefault="00ED3601" w:rsidP="00ED3601">
      <w:pPr>
        <w:autoSpaceDE w:val="0"/>
        <w:autoSpaceDN w:val="0"/>
        <w:adjustRightInd w:val="0"/>
        <w:spacing w:after="0" w:line="240" w:lineRule="auto"/>
        <w:rPr>
          <w:del w:id="2329" w:author="Michael Bell" w:date="2013-05-06T17:54:00Z"/>
          <w:rFonts w:ascii="Courier New" w:hAnsi="Courier New" w:cs="Courier New"/>
          <w:color w:val="008000"/>
          <w:sz w:val="20"/>
          <w:szCs w:val="20"/>
          <w:highlight w:val="white"/>
        </w:rPr>
      </w:pPr>
      <w:del w:id="233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INPUT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read from the button pin</w:delText>
        </w:r>
      </w:del>
    </w:p>
    <w:p w14:paraId="04A49977" w14:textId="5AA67F71" w:rsidR="00ED3601" w:rsidDel="00116173" w:rsidRDefault="00ED3601" w:rsidP="00ED3601">
      <w:pPr>
        <w:autoSpaceDE w:val="0"/>
        <w:autoSpaceDN w:val="0"/>
        <w:adjustRightInd w:val="0"/>
        <w:spacing w:after="0" w:line="240" w:lineRule="auto"/>
        <w:rPr>
          <w:del w:id="2331" w:author="Michael Bell" w:date="2013-05-06T17:54:00Z"/>
          <w:rFonts w:ascii="Courier New" w:hAnsi="Courier New" w:cs="Courier New"/>
          <w:color w:val="008000"/>
          <w:sz w:val="20"/>
          <w:szCs w:val="20"/>
          <w:highlight w:val="white"/>
        </w:rPr>
      </w:pPr>
      <w:del w:id="2332"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//make sure that the board doesent pass voltage to the button pin</w:delText>
        </w:r>
      </w:del>
    </w:p>
    <w:p w14:paraId="39A0176A" w14:textId="40740AB0" w:rsidR="00ED3601" w:rsidDel="00116173" w:rsidRDefault="00ED3601" w:rsidP="00ED3601">
      <w:pPr>
        <w:autoSpaceDE w:val="0"/>
        <w:autoSpaceDN w:val="0"/>
        <w:adjustRightInd w:val="0"/>
        <w:spacing w:after="0" w:line="240" w:lineRule="auto"/>
        <w:rPr>
          <w:del w:id="2333" w:author="Michael Bell" w:date="2013-05-06T17:54:00Z"/>
          <w:rFonts w:ascii="Courier New" w:hAnsi="Courier New" w:cs="Courier New"/>
          <w:color w:val="000000"/>
          <w:sz w:val="20"/>
          <w:szCs w:val="20"/>
          <w:highlight w:val="white"/>
        </w:rPr>
      </w:pPr>
    </w:p>
    <w:p w14:paraId="4DAF054A" w14:textId="01636DCD" w:rsidR="00ED3601" w:rsidDel="00116173" w:rsidRDefault="00ED3601" w:rsidP="00ED3601">
      <w:pPr>
        <w:autoSpaceDE w:val="0"/>
        <w:autoSpaceDN w:val="0"/>
        <w:adjustRightInd w:val="0"/>
        <w:spacing w:after="0" w:line="240" w:lineRule="auto"/>
        <w:rPr>
          <w:del w:id="2334" w:author="Michael Bell" w:date="2013-05-06T17:54:00Z"/>
          <w:rFonts w:ascii="Courier New" w:hAnsi="Courier New" w:cs="Courier New"/>
          <w:color w:val="008000"/>
          <w:sz w:val="20"/>
          <w:szCs w:val="20"/>
          <w:highlight w:val="white"/>
        </w:rPr>
      </w:pPr>
      <w:del w:id="2335"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point pins</w:delText>
        </w:r>
      </w:del>
    </w:p>
    <w:p w14:paraId="4E6AC22C" w14:textId="38B1F666" w:rsidR="00ED3601" w:rsidDel="00116173" w:rsidRDefault="00ED3601" w:rsidP="00ED3601">
      <w:pPr>
        <w:autoSpaceDE w:val="0"/>
        <w:autoSpaceDN w:val="0"/>
        <w:adjustRightInd w:val="0"/>
        <w:spacing w:after="0" w:line="240" w:lineRule="auto"/>
        <w:rPr>
          <w:del w:id="2336" w:author="Michael Bell" w:date="2013-05-06T17:54:00Z"/>
          <w:rFonts w:ascii="Courier New" w:hAnsi="Courier New" w:cs="Courier New"/>
          <w:color w:val="000000"/>
          <w:sz w:val="20"/>
          <w:szCs w:val="20"/>
          <w:highlight w:val="white"/>
        </w:rPr>
      </w:pPr>
      <w:del w:id="2337"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0A7E71A" w14:textId="6B61762D" w:rsidR="00ED3601" w:rsidDel="00116173" w:rsidRDefault="00ED3601" w:rsidP="00ED3601">
      <w:pPr>
        <w:autoSpaceDE w:val="0"/>
        <w:autoSpaceDN w:val="0"/>
        <w:adjustRightInd w:val="0"/>
        <w:spacing w:after="0" w:line="240" w:lineRule="auto"/>
        <w:rPr>
          <w:del w:id="2338" w:author="Michael Bell" w:date="2013-05-06T17:54:00Z"/>
          <w:rFonts w:ascii="Courier New" w:hAnsi="Courier New" w:cs="Courier New"/>
          <w:color w:val="000000"/>
          <w:sz w:val="20"/>
          <w:szCs w:val="20"/>
          <w:highlight w:val="white"/>
        </w:rPr>
      </w:pPr>
      <w:del w:id="233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459B778" w14:textId="69568DB9" w:rsidR="00ED3601" w:rsidDel="00116173" w:rsidRDefault="00ED3601" w:rsidP="00ED3601">
      <w:pPr>
        <w:autoSpaceDE w:val="0"/>
        <w:autoSpaceDN w:val="0"/>
        <w:adjustRightInd w:val="0"/>
        <w:spacing w:after="0" w:line="240" w:lineRule="auto"/>
        <w:rPr>
          <w:del w:id="2340" w:author="Michael Bell" w:date="2013-05-06T17:54:00Z"/>
          <w:rFonts w:ascii="Courier New" w:hAnsi="Courier New" w:cs="Courier New"/>
          <w:color w:val="000000"/>
          <w:sz w:val="20"/>
          <w:szCs w:val="20"/>
          <w:highlight w:val="white"/>
        </w:rPr>
      </w:pPr>
      <w:del w:id="2341"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30E06D82" w14:textId="5F27DF6E" w:rsidR="00ED3601" w:rsidDel="00116173" w:rsidRDefault="00ED3601" w:rsidP="00ED3601">
      <w:pPr>
        <w:autoSpaceDE w:val="0"/>
        <w:autoSpaceDN w:val="0"/>
        <w:adjustRightInd w:val="0"/>
        <w:spacing w:after="0" w:line="240" w:lineRule="auto"/>
        <w:rPr>
          <w:del w:id="2342" w:author="Michael Bell" w:date="2013-05-06T17:54:00Z"/>
          <w:rFonts w:ascii="Courier New" w:hAnsi="Courier New" w:cs="Courier New"/>
          <w:color w:val="000000"/>
          <w:sz w:val="20"/>
          <w:szCs w:val="20"/>
          <w:highlight w:val="white"/>
        </w:rPr>
      </w:pPr>
      <w:del w:id="2343"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2CD5D1E5" w14:textId="17B3597A" w:rsidR="00ED3601" w:rsidDel="00116173" w:rsidRDefault="00ED3601" w:rsidP="00ED3601">
      <w:pPr>
        <w:autoSpaceDE w:val="0"/>
        <w:autoSpaceDN w:val="0"/>
        <w:adjustRightInd w:val="0"/>
        <w:spacing w:after="0" w:line="240" w:lineRule="auto"/>
        <w:rPr>
          <w:del w:id="2344" w:author="Michael Bell" w:date="2013-05-06T17:54:00Z"/>
          <w:rFonts w:ascii="Courier New" w:hAnsi="Courier New" w:cs="Courier New"/>
          <w:color w:val="000000"/>
          <w:sz w:val="20"/>
          <w:szCs w:val="20"/>
          <w:highlight w:val="white"/>
        </w:rPr>
      </w:pPr>
      <w:del w:id="2345" w:author="Michael Bell" w:date="2013-05-06T17:54:00Z">
        <w:r w:rsidDel="00116173">
          <w:rPr>
            <w:rFonts w:ascii="Courier New" w:hAnsi="Courier New" w:cs="Courier New"/>
            <w:color w:val="000000"/>
            <w:sz w:val="20"/>
            <w:szCs w:val="20"/>
            <w:highlight w:val="white"/>
          </w:rPr>
          <w:delText xml:space="preserve">  </w:delText>
        </w:r>
      </w:del>
    </w:p>
    <w:p w14:paraId="21E2047A" w14:textId="567C60FB" w:rsidR="00ED3601" w:rsidDel="00116173" w:rsidRDefault="00ED3601" w:rsidP="00ED3601">
      <w:pPr>
        <w:autoSpaceDE w:val="0"/>
        <w:autoSpaceDN w:val="0"/>
        <w:adjustRightInd w:val="0"/>
        <w:spacing w:after="0" w:line="240" w:lineRule="auto"/>
        <w:rPr>
          <w:del w:id="2346" w:author="Michael Bell" w:date="2013-05-06T17:54:00Z"/>
          <w:rFonts w:ascii="Courier New" w:hAnsi="Courier New" w:cs="Courier New"/>
          <w:color w:val="008000"/>
          <w:sz w:val="20"/>
          <w:szCs w:val="20"/>
          <w:highlight w:val="white"/>
        </w:rPr>
      </w:pPr>
      <w:del w:id="2347" w:author="Michael Bell" w:date="2013-05-06T17:54:00Z">
        <w:r w:rsidDel="00116173">
          <w:rPr>
            <w:rFonts w:ascii="Courier New" w:hAnsi="Courier New" w:cs="Courier New"/>
            <w:color w:val="008000"/>
            <w:sz w:val="20"/>
            <w:szCs w:val="20"/>
            <w:highlight w:val="white"/>
          </w:rPr>
          <w:delText>//  pinMode(pointPower, OUTPUT);</w:delText>
        </w:r>
      </w:del>
    </w:p>
    <w:p w14:paraId="76D27E54" w14:textId="3CEF60D8" w:rsidR="00ED3601" w:rsidDel="00116173" w:rsidRDefault="00ED3601" w:rsidP="00ED3601">
      <w:pPr>
        <w:autoSpaceDE w:val="0"/>
        <w:autoSpaceDN w:val="0"/>
        <w:adjustRightInd w:val="0"/>
        <w:spacing w:after="0" w:line="240" w:lineRule="auto"/>
        <w:rPr>
          <w:del w:id="2348" w:author="Michael Bell" w:date="2013-05-06T17:54:00Z"/>
          <w:rFonts w:ascii="Courier New" w:hAnsi="Courier New" w:cs="Courier New"/>
          <w:color w:val="000000"/>
          <w:sz w:val="20"/>
          <w:szCs w:val="20"/>
          <w:highlight w:val="white"/>
        </w:rPr>
      </w:pPr>
      <w:del w:id="234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04455DB2" w14:textId="466325B8" w:rsidR="00ED3601" w:rsidDel="00116173" w:rsidRDefault="00ED3601" w:rsidP="00ED3601">
      <w:pPr>
        <w:autoSpaceDE w:val="0"/>
        <w:autoSpaceDN w:val="0"/>
        <w:adjustRightInd w:val="0"/>
        <w:spacing w:after="0" w:line="240" w:lineRule="auto"/>
        <w:rPr>
          <w:del w:id="2350" w:author="Michael Bell" w:date="2013-05-06T17:54:00Z"/>
          <w:rFonts w:ascii="Courier New" w:hAnsi="Courier New" w:cs="Courier New"/>
          <w:color w:val="000000"/>
          <w:sz w:val="20"/>
          <w:szCs w:val="20"/>
          <w:highlight w:val="white"/>
        </w:rPr>
      </w:pPr>
      <w:del w:id="2351" w:author="Michael Bell" w:date="2013-05-06T17:54:00Z">
        <w:r w:rsidDel="00116173">
          <w:rPr>
            <w:rFonts w:ascii="Courier New" w:hAnsi="Courier New" w:cs="Courier New"/>
            <w:color w:val="000000"/>
            <w:sz w:val="20"/>
            <w:szCs w:val="20"/>
            <w:highlight w:val="white"/>
          </w:rPr>
          <w:delText xml:space="preserve">  </w:delText>
        </w:r>
      </w:del>
    </w:p>
    <w:p w14:paraId="74282ED5" w14:textId="64AAE938" w:rsidR="00ED3601" w:rsidDel="00116173" w:rsidRDefault="00ED3601" w:rsidP="00ED3601">
      <w:pPr>
        <w:autoSpaceDE w:val="0"/>
        <w:autoSpaceDN w:val="0"/>
        <w:adjustRightInd w:val="0"/>
        <w:spacing w:after="0" w:line="240" w:lineRule="auto"/>
        <w:rPr>
          <w:del w:id="2352" w:author="Michael Bell" w:date="2013-05-06T17:54:00Z"/>
          <w:rFonts w:ascii="Courier New" w:hAnsi="Courier New" w:cs="Courier New"/>
          <w:color w:val="000000"/>
          <w:sz w:val="20"/>
          <w:szCs w:val="20"/>
          <w:highlight w:val="white"/>
        </w:rPr>
      </w:pPr>
    </w:p>
    <w:p w14:paraId="449991EC" w14:textId="31D9873F" w:rsidR="00ED3601" w:rsidDel="00116173" w:rsidRDefault="00ED3601" w:rsidP="00ED3601">
      <w:pPr>
        <w:autoSpaceDE w:val="0"/>
        <w:autoSpaceDN w:val="0"/>
        <w:adjustRightInd w:val="0"/>
        <w:spacing w:after="0" w:line="240" w:lineRule="auto"/>
        <w:rPr>
          <w:del w:id="2353" w:author="Michael Bell" w:date="2013-05-06T17:54:00Z"/>
          <w:rFonts w:ascii="Courier New" w:hAnsi="Courier New" w:cs="Courier New"/>
          <w:color w:val="008000"/>
          <w:sz w:val="20"/>
          <w:szCs w:val="20"/>
          <w:highlight w:val="white"/>
        </w:rPr>
      </w:pPr>
      <w:del w:id="23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array positions</w:delText>
        </w:r>
      </w:del>
    </w:p>
    <w:p w14:paraId="527FDDFB" w14:textId="3B646A7E" w:rsidR="00ED3601" w:rsidDel="00116173" w:rsidRDefault="00ED3601" w:rsidP="00ED3601">
      <w:pPr>
        <w:autoSpaceDE w:val="0"/>
        <w:autoSpaceDN w:val="0"/>
        <w:adjustRightInd w:val="0"/>
        <w:spacing w:after="0" w:line="240" w:lineRule="auto"/>
        <w:rPr>
          <w:del w:id="2355" w:author="Michael Bell" w:date="2013-05-06T17:54:00Z"/>
          <w:rFonts w:ascii="Courier New" w:hAnsi="Courier New" w:cs="Courier New"/>
          <w:color w:val="000000"/>
          <w:sz w:val="20"/>
          <w:szCs w:val="20"/>
          <w:highlight w:val="white"/>
        </w:rPr>
      </w:pPr>
      <w:del w:id="2356"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0E73B875" w14:textId="41BC0A1B" w:rsidR="00ED3601" w:rsidDel="00116173" w:rsidRDefault="00ED3601" w:rsidP="00ED3601">
      <w:pPr>
        <w:autoSpaceDE w:val="0"/>
        <w:autoSpaceDN w:val="0"/>
        <w:adjustRightInd w:val="0"/>
        <w:spacing w:after="0" w:line="240" w:lineRule="auto"/>
        <w:rPr>
          <w:del w:id="2357" w:author="Michael Bell" w:date="2013-05-06T17:54:00Z"/>
          <w:rFonts w:ascii="Courier New" w:hAnsi="Courier New" w:cs="Courier New"/>
          <w:color w:val="000000"/>
          <w:sz w:val="20"/>
          <w:szCs w:val="20"/>
          <w:highlight w:val="white"/>
        </w:rPr>
      </w:pPr>
      <w:del w:id="2358"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087824EB" w14:textId="65DC73F1" w:rsidR="00ED3601" w:rsidDel="00116173" w:rsidRDefault="00ED3601" w:rsidP="00ED3601">
      <w:pPr>
        <w:autoSpaceDE w:val="0"/>
        <w:autoSpaceDN w:val="0"/>
        <w:adjustRightInd w:val="0"/>
        <w:spacing w:after="0" w:line="240" w:lineRule="auto"/>
        <w:rPr>
          <w:del w:id="2359" w:author="Michael Bell" w:date="2013-05-06T17:54:00Z"/>
          <w:rFonts w:ascii="Courier New" w:hAnsi="Courier New" w:cs="Courier New"/>
          <w:color w:val="000000"/>
          <w:sz w:val="20"/>
          <w:szCs w:val="20"/>
          <w:highlight w:val="white"/>
        </w:rPr>
      </w:pPr>
    </w:p>
    <w:p w14:paraId="042CF8A2" w14:textId="48A3D2F7" w:rsidR="00ED3601" w:rsidDel="00116173" w:rsidRDefault="00ED3601" w:rsidP="00ED3601">
      <w:pPr>
        <w:autoSpaceDE w:val="0"/>
        <w:autoSpaceDN w:val="0"/>
        <w:adjustRightInd w:val="0"/>
        <w:spacing w:after="0" w:line="240" w:lineRule="auto"/>
        <w:rPr>
          <w:del w:id="2360" w:author="Michael Bell" w:date="2013-05-06T17:54:00Z"/>
          <w:rFonts w:ascii="Courier New" w:hAnsi="Courier New" w:cs="Courier New"/>
          <w:color w:val="008000"/>
          <w:sz w:val="20"/>
          <w:szCs w:val="20"/>
          <w:highlight w:val="white"/>
        </w:rPr>
      </w:pPr>
      <w:del w:id="23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timer</w:delText>
        </w:r>
      </w:del>
    </w:p>
    <w:p w14:paraId="4C4B073D" w14:textId="4B760EFE" w:rsidR="00ED3601" w:rsidDel="00116173" w:rsidRDefault="00ED3601" w:rsidP="00ED3601">
      <w:pPr>
        <w:autoSpaceDE w:val="0"/>
        <w:autoSpaceDN w:val="0"/>
        <w:adjustRightInd w:val="0"/>
        <w:spacing w:after="0" w:line="240" w:lineRule="auto"/>
        <w:rPr>
          <w:del w:id="2362" w:author="Michael Bell" w:date="2013-05-06T17:54:00Z"/>
          <w:rFonts w:ascii="Courier New" w:hAnsi="Courier New" w:cs="Courier New"/>
          <w:color w:val="000000"/>
          <w:sz w:val="20"/>
          <w:szCs w:val="20"/>
          <w:highlight w:val="white"/>
        </w:rPr>
      </w:pPr>
      <w:del w:id="2363"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75618553" w14:textId="0B2A0FB3" w:rsidR="00ED3601" w:rsidDel="00116173" w:rsidRDefault="00ED3601" w:rsidP="00ED3601">
      <w:pPr>
        <w:autoSpaceDE w:val="0"/>
        <w:autoSpaceDN w:val="0"/>
        <w:adjustRightInd w:val="0"/>
        <w:spacing w:after="0" w:line="240" w:lineRule="auto"/>
        <w:rPr>
          <w:del w:id="2364" w:author="Michael Bell" w:date="2013-05-06T17:54:00Z"/>
          <w:rFonts w:ascii="Courier New" w:hAnsi="Courier New" w:cs="Courier New"/>
          <w:color w:val="000000"/>
          <w:sz w:val="20"/>
          <w:szCs w:val="20"/>
          <w:highlight w:val="white"/>
        </w:rPr>
      </w:pPr>
    </w:p>
    <w:p w14:paraId="3944BD02" w14:textId="5BBD15E6" w:rsidR="00ED3601" w:rsidDel="00116173" w:rsidRDefault="00ED3601" w:rsidP="00ED3601">
      <w:pPr>
        <w:autoSpaceDE w:val="0"/>
        <w:autoSpaceDN w:val="0"/>
        <w:adjustRightInd w:val="0"/>
        <w:spacing w:after="0" w:line="240" w:lineRule="auto"/>
        <w:rPr>
          <w:del w:id="2365" w:author="Michael Bell" w:date="2013-05-06T17:54:00Z"/>
          <w:rFonts w:ascii="Courier New" w:hAnsi="Courier New" w:cs="Courier New"/>
          <w:color w:val="008000"/>
          <w:sz w:val="20"/>
          <w:szCs w:val="20"/>
          <w:highlight w:val="white"/>
        </w:rPr>
      </w:pPr>
      <w:del w:id="23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virtual sensors</w:delText>
        </w:r>
      </w:del>
    </w:p>
    <w:p w14:paraId="1D13D94F" w14:textId="2BD200B1" w:rsidR="00ED3601" w:rsidDel="00116173" w:rsidRDefault="00ED3601" w:rsidP="00ED3601">
      <w:pPr>
        <w:autoSpaceDE w:val="0"/>
        <w:autoSpaceDN w:val="0"/>
        <w:adjustRightInd w:val="0"/>
        <w:spacing w:after="0" w:line="240" w:lineRule="auto"/>
        <w:rPr>
          <w:del w:id="2367" w:author="Michael Bell" w:date="2013-05-06T17:54:00Z"/>
          <w:rFonts w:ascii="Courier New" w:hAnsi="Courier New" w:cs="Courier New"/>
          <w:color w:val="000000"/>
          <w:sz w:val="20"/>
          <w:szCs w:val="20"/>
          <w:highlight w:val="white"/>
        </w:rPr>
      </w:pPr>
      <w:del w:id="2368"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D846E8A" w14:textId="2036317A" w:rsidR="00ED3601" w:rsidDel="00116173" w:rsidRDefault="00ED3601" w:rsidP="00ED3601">
      <w:pPr>
        <w:autoSpaceDE w:val="0"/>
        <w:autoSpaceDN w:val="0"/>
        <w:adjustRightInd w:val="0"/>
        <w:spacing w:after="0" w:line="240" w:lineRule="auto"/>
        <w:rPr>
          <w:del w:id="2369" w:author="Michael Bell" w:date="2013-05-06T17:54:00Z"/>
          <w:rFonts w:ascii="Courier New" w:hAnsi="Courier New" w:cs="Courier New"/>
          <w:color w:val="000000"/>
          <w:sz w:val="20"/>
          <w:szCs w:val="20"/>
          <w:highlight w:val="white"/>
        </w:rPr>
      </w:pPr>
      <w:del w:id="2370"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C915881" w14:textId="5A14C858" w:rsidR="00ED3601" w:rsidDel="00116173" w:rsidRDefault="00ED3601" w:rsidP="00ED3601">
      <w:pPr>
        <w:autoSpaceDE w:val="0"/>
        <w:autoSpaceDN w:val="0"/>
        <w:adjustRightInd w:val="0"/>
        <w:spacing w:after="0" w:line="240" w:lineRule="auto"/>
        <w:rPr>
          <w:del w:id="2371" w:author="Michael Bell" w:date="2013-05-06T17:54:00Z"/>
          <w:rFonts w:ascii="Courier New" w:hAnsi="Courier New" w:cs="Courier New"/>
          <w:color w:val="000000"/>
          <w:sz w:val="20"/>
          <w:szCs w:val="20"/>
          <w:highlight w:val="white"/>
        </w:rPr>
      </w:pPr>
    </w:p>
    <w:p w14:paraId="6EFD4BCA" w14:textId="1EF255B4" w:rsidR="00ED3601" w:rsidDel="00116173" w:rsidRDefault="00ED3601" w:rsidP="00ED3601">
      <w:pPr>
        <w:autoSpaceDE w:val="0"/>
        <w:autoSpaceDN w:val="0"/>
        <w:adjustRightInd w:val="0"/>
        <w:spacing w:after="0" w:line="240" w:lineRule="auto"/>
        <w:rPr>
          <w:del w:id="2372" w:author="Michael Bell" w:date="2013-05-06T17:54:00Z"/>
          <w:rFonts w:ascii="Courier New" w:hAnsi="Courier New" w:cs="Courier New"/>
          <w:color w:val="008000"/>
          <w:sz w:val="20"/>
          <w:szCs w:val="20"/>
          <w:highlight w:val="white"/>
        </w:rPr>
      </w:pPr>
      <w:del w:id="23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points</w:delText>
        </w:r>
      </w:del>
    </w:p>
    <w:p w14:paraId="06517933" w14:textId="1EFEBE69" w:rsidR="00ED3601" w:rsidDel="00116173" w:rsidRDefault="00ED3601" w:rsidP="00ED3601">
      <w:pPr>
        <w:autoSpaceDE w:val="0"/>
        <w:autoSpaceDN w:val="0"/>
        <w:adjustRightInd w:val="0"/>
        <w:spacing w:after="0" w:line="240" w:lineRule="auto"/>
        <w:rPr>
          <w:del w:id="2374" w:author="Michael Bell" w:date="2013-05-06T17:54:00Z"/>
          <w:rFonts w:ascii="Courier New" w:hAnsi="Courier New" w:cs="Courier New"/>
          <w:color w:val="000000"/>
          <w:sz w:val="20"/>
          <w:szCs w:val="20"/>
          <w:highlight w:val="white"/>
        </w:rPr>
      </w:pPr>
      <w:del w:id="23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del>
    </w:p>
    <w:p w14:paraId="7EA353E5" w14:textId="7BF92B61" w:rsidR="00ED3601" w:rsidDel="00116173" w:rsidRDefault="00ED3601" w:rsidP="00ED3601">
      <w:pPr>
        <w:autoSpaceDE w:val="0"/>
        <w:autoSpaceDN w:val="0"/>
        <w:adjustRightInd w:val="0"/>
        <w:spacing w:after="0" w:line="240" w:lineRule="auto"/>
        <w:rPr>
          <w:del w:id="2376" w:author="Michael Bell" w:date="2013-05-06T17:54:00Z"/>
          <w:rFonts w:ascii="Courier New" w:hAnsi="Courier New" w:cs="Courier New"/>
          <w:color w:val="000000"/>
          <w:sz w:val="20"/>
          <w:szCs w:val="20"/>
          <w:highlight w:val="white"/>
        </w:rPr>
      </w:pPr>
      <w:del w:id="237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66523" w14:textId="1A6E6D92" w:rsidR="00ED3601" w:rsidDel="00116173" w:rsidRDefault="00ED3601" w:rsidP="00ED3601">
      <w:pPr>
        <w:autoSpaceDE w:val="0"/>
        <w:autoSpaceDN w:val="0"/>
        <w:adjustRightInd w:val="0"/>
        <w:spacing w:after="0" w:line="240" w:lineRule="auto"/>
        <w:rPr>
          <w:del w:id="2378" w:author="Michael Bell" w:date="2013-05-06T17:54:00Z"/>
          <w:rFonts w:ascii="Courier New" w:hAnsi="Courier New" w:cs="Courier New"/>
          <w:color w:val="008000"/>
          <w:sz w:val="20"/>
          <w:szCs w:val="20"/>
          <w:highlight w:val="white"/>
        </w:rPr>
      </w:pPr>
      <w:del w:id="237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/*these two values are set to differ so that the board is forced to move all the points on the first run, this makes sure</w:delText>
        </w:r>
      </w:del>
    </w:p>
    <w:p w14:paraId="6DF2CDBF" w14:textId="348F9EB6" w:rsidR="00ED3601" w:rsidDel="00116173" w:rsidRDefault="00ED3601" w:rsidP="00ED3601">
      <w:pPr>
        <w:autoSpaceDE w:val="0"/>
        <w:autoSpaceDN w:val="0"/>
        <w:adjustRightInd w:val="0"/>
        <w:spacing w:after="0" w:line="240" w:lineRule="auto"/>
        <w:rPr>
          <w:del w:id="2380" w:author="Michael Bell" w:date="2013-05-06T17:54:00Z"/>
          <w:rFonts w:ascii="Courier New" w:hAnsi="Courier New" w:cs="Courier New"/>
          <w:color w:val="000000"/>
          <w:sz w:val="20"/>
          <w:szCs w:val="20"/>
          <w:highlight w:val="white"/>
        </w:rPr>
      </w:pPr>
      <w:del w:id="2381" w:author="Michael Bell" w:date="2013-05-06T17:54:00Z">
        <w:r w:rsidDel="00116173">
          <w:rPr>
            <w:rFonts w:ascii="Courier New" w:hAnsi="Courier New" w:cs="Courier New"/>
            <w:color w:val="008000"/>
            <w:sz w:val="20"/>
            <w:szCs w:val="20"/>
            <w:highlight w:val="white"/>
          </w:rPr>
          <w:delText xml:space="preserve">     that the board knows their positions and reveals any malfunctioning points*/</w:delText>
        </w:r>
      </w:del>
    </w:p>
    <w:p w14:paraId="16CC1705" w14:textId="574EACCB" w:rsidR="00ED3601" w:rsidDel="00116173" w:rsidRDefault="00ED3601" w:rsidP="00ED3601">
      <w:pPr>
        <w:autoSpaceDE w:val="0"/>
        <w:autoSpaceDN w:val="0"/>
        <w:adjustRightInd w:val="0"/>
        <w:spacing w:after="0" w:line="240" w:lineRule="auto"/>
        <w:rPr>
          <w:del w:id="2382" w:author="Michael Bell" w:date="2013-05-06T17:54:00Z"/>
          <w:rFonts w:ascii="Courier New" w:hAnsi="Courier New" w:cs="Courier New"/>
          <w:color w:val="000000"/>
          <w:sz w:val="20"/>
          <w:szCs w:val="20"/>
          <w:highlight w:val="white"/>
        </w:rPr>
      </w:pPr>
      <w:del w:id="2383"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2E9BCD65" w14:textId="4A494001" w:rsidR="00ED3601" w:rsidDel="00116173" w:rsidRDefault="00ED3601" w:rsidP="00ED3601">
      <w:pPr>
        <w:autoSpaceDE w:val="0"/>
        <w:autoSpaceDN w:val="0"/>
        <w:adjustRightInd w:val="0"/>
        <w:spacing w:after="0" w:line="240" w:lineRule="auto"/>
        <w:rPr>
          <w:del w:id="2384" w:author="Michael Bell" w:date="2013-05-06T17:54:00Z"/>
          <w:rFonts w:ascii="Courier New" w:hAnsi="Courier New" w:cs="Courier New"/>
          <w:color w:val="000000"/>
          <w:sz w:val="20"/>
          <w:szCs w:val="20"/>
          <w:highlight w:val="white"/>
        </w:rPr>
      </w:pPr>
      <w:del w:id="2385"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A236679" w14:textId="7140DD35" w:rsidR="00ED3601" w:rsidDel="00116173" w:rsidRDefault="00ED3601" w:rsidP="00ED3601">
      <w:pPr>
        <w:autoSpaceDE w:val="0"/>
        <w:autoSpaceDN w:val="0"/>
        <w:adjustRightInd w:val="0"/>
        <w:spacing w:after="0" w:line="240" w:lineRule="auto"/>
        <w:rPr>
          <w:del w:id="2386" w:author="Michael Bell" w:date="2013-05-06T17:54:00Z"/>
          <w:rFonts w:ascii="Courier New" w:hAnsi="Courier New" w:cs="Courier New"/>
          <w:color w:val="000000"/>
          <w:sz w:val="20"/>
          <w:szCs w:val="20"/>
          <w:highlight w:val="white"/>
        </w:rPr>
      </w:pPr>
      <w:del w:id="23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1EEE13" w14:textId="60731DC2" w:rsidR="00ED3601" w:rsidDel="00116173" w:rsidRDefault="00ED3601" w:rsidP="00ED3601">
      <w:pPr>
        <w:autoSpaceDE w:val="0"/>
        <w:autoSpaceDN w:val="0"/>
        <w:adjustRightInd w:val="0"/>
        <w:spacing w:after="0" w:line="240" w:lineRule="auto"/>
        <w:rPr>
          <w:del w:id="2388" w:author="Michael Bell" w:date="2013-05-06T17:54:00Z"/>
          <w:rFonts w:ascii="Courier New" w:hAnsi="Courier New" w:cs="Courier New"/>
          <w:color w:val="000000"/>
          <w:sz w:val="20"/>
          <w:szCs w:val="20"/>
          <w:highlight w:val="white"/>
        </w:rPr>
      </w:pPr>
    </w:p>
    <w:p w14:paraId="5CA018A1" w14:textId="0D68679E" w:rsidR="00ED3601" w:rsidDel="00116173" w:rsidRDefault="00ED3601" w:rsidP="00ED3601">
      <w:pPr>
        <w:autoSpaceDE w:val="0"/>
        <w:autoSpaceDN w:val="0"/>
        <w:adjustRightInd w:val="0"/>
        <w:spacing w:after="0" w:line="240" w:lineRule="auto"/>
        <w:rPr>
          <w:del w:id="2389" w:author="Michael Bell" w:date="2013-05-06T17:54:00Z"/>
          <w:rFonts w:ascii="Courier New" w:hAnsi="Courier New" w:cs="Courier New"/>
          <w:color w:val="008000"/>
          <w:sz w:val="20"/>
          <w:szCs w:val="20"/>
          <w:highlight w:val="white"/>
        </w:rPr>
      </w:pPr>
      <w:del w:id="23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transition boolean</w:delText>
        </w:r>
      </w:del>
    </w:p>
    <w:p w14:paraId="04DDCE81" w14:textId="5A867370" w:rsidR="00ED3601" w:rsidDel="00116173" w:rsidRDefault="00ED3601" w:rsidP="00ED3601">
      <w:pPr>
        <w:autoSpaceDE w:val="0"/>
        <w:autoSpaceDN w:val="0"/>
        <w:adjustRightInd w:val="0"/>
        <w:spacing w:after="0" w:line="240" w:lineRule="auto"/>
        <w:rPr>
          <w:del w:id="2391" w:author="Michael Bell" w:date="2013-05-06T17:54:00Z"/>
          <w:rFonts w:ascii="Courier New" w:hAnsi="Courier New" w:cs="Courier New"/>
          <w:color w:val="000000"/>
          <w:sz w:val="20"/>
          <w:szCs w:val="20"/>
          <w:highlight w:val="white"/>
        </w:rPr>
      </w:pPr>
      <w:del w:id="2392"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4C47E18F" w14:textId="73076DB8" w:rsidR="00ED3601" w:rsidDel="00116173" w:rsidRDefault="00ED3601" w:rsidP="00ED3601">
      <w:pPr>
        <w:autoSpaceDE w:val="0"/>
        <w:autoSpaceDN w:val="0"/>
        <w:adjustRightInd w:val="0"/>
        <w:spacing w:after="0" w:line="240" w:lineRule="auto"/>
        <w:rPr>
          <w:del w:id="2393" w:author="Michael Bell" w:date="2013-05-06T17:54:00Z"/>
          <w:rFonts w:ascii="Courier New" w:hAnsi="Courier New" w:cs="Courier New"/>
          <w:color w:val="000000"/>
          <w:sz w:val="20"/>
          <w:szCs w:val="20"/>
          <w:highlight w:val="white"/>
        </w:rPr>
      </w:pPr>
    </w:p>
    <w:p w14:paraId="7CA51BB7" w14:textId="1DAF3CE6" w:rsidR="00ED3601" w:rsidDel="00116173" w:rsidRDefault="00ED3601" w:rsidP="00ED3601">
      <w:pPr>
        <w:autoSpaceDE w:val="0"/>
        <w:autoSpaceDN w:val="0"/>
        <w:adjustRightInd w:val="0"/>
        <w:spacing w:after="0" w:line="240" w:lineRule="auto"/>
        <w:rPr>
          <w:del w:id="2394" w:author="Michael Bell" w:date="2013-05-06T17:54:00Z"/>
          <w:rFonts w:ascii="Courier New" w:hAnsi="Courier New" w:cs="Courier New"/>
          <w:color w:val="008000"/>
          <w:sz w:val="20"/>
          <w:szCs w:val="20"/>
          <w:highlight w:val="white"/>
        </w:rPr>
      </w:pPr>
      <w:del w:id="23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//initialises the anti-multipress boolean</w:delText>
        </w:r>
      </w:del>
    </w:p>
    <w:p w14:paraId="6525237B" w14:textId="18B7780B" w:rsidR="00ED3601" w:rsidDel="00116173" w:rsidRDefault="00ED3601" w:rsidP="00ED3601">
      <w:pPr>
        <w:autoSpaceDE w:val="0"/>
        <w:autoSpaceDN w:val="0"/>
        <w:adjustRightInd w:val="0"/>
        <w:spacing w:after="0" w:line="240" w:lineRule="auto"/>
        <w:rPr>
          <w:del w:id="2396" w:author="Michael Bell" w:date="2013-05-06T17:54:00Z"/>
          <w:rFonts w:ascii="Courier New" w:hAnsi="Courier New" w:cs="Courier New"/>
          <w:color w:val="000000"/>
          <w:sz w:val="20"/>
          <w:szCs w:val="20"/>
          <w:highlight w:val="white"/>
        </w:rPr>
      </w:pPr>
      <w:del w:id="23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set to true so that if a button is stuck down when the board turns on it is not registered*/</w:delText>
        </w:r>
      </w:del>
    </w:p>
    <w:p w14:paraId="5CCF0404" w14:textId="52A9604F" w:rsidR="00ED3601" w:rsidDel="00116173" w:rsidRDefault="00ED3601" w:rsidP="00ED3601">
      <w:pPr>
        <w:autoSpaceDE w:val="0"/>
        <w:autoSpaceDN w:val="0"/>
        <w:adjustRightInd w:val="0"/>
        <w:spacing w:after="0" w:line="240" w:lineRule="auto"/>
        <w:rPr>
          <w:del w:id="2398" w:author="Michael Bell" w:date="2013-05-06T17:54:00Z"/>
          <w:rFonts w:ascii="Courier New" w:hAnsi="Courier New" w:cs="Courier New"/>
          <w:color w:val="000000"/>
          <w:sz w:val="20"/>
          <w:szCs w:val="20"/>
          <w:highlight w:val="white"/>
        </w:rPr>
      </w:pPr>
      <w:del w:id="2399" w:author="Michael Bell" w:date="2013-05-06T17:54: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0CDA0198" w14:textId="46E09E2D" w:rsidR="00ED3601" w:rsidDel="00116173" w:rsidRDefault="00ED3601" w:rsidP="00ED3601">
      <w:pPr>
        <w:autoSpaceDE w:val="0"/>
        <w:autoSpaceDN w:val="0"/>
        <w:adjustRightInd w:val="0"/>
        <w:spacing w:after="0" w:line="240" w:lineRule="auto"/>
        <w:rPr>
          <w:del w:id="2400" w:author="Michael Bell" w:date="2013-05-06T17:54:00Z"/>
          <w:rFonts w:ascii="Courier New" w:hAnsi="Courier New" w:cs="Courier New"/>
          <w:color w:val="000000"/>
          <w:sz w:val="20"/>
          <w:szCs w:val="20"/>
          <w:highlight w:val="white"/>
        </w:rPr>
      </w:pPr>
      <w:del w:id="2401" w:author="Michael Bell" w:date="2013-05-06T17:54:00Z">
        <w:r w:rsidDel="00116173">
          <w:rPr>
            <w:rFonts w:ascii="Courier New" w:hAnsi="Courier New" w:cs="Courier New"/>
            <w:color w:val="000000"/>
            <w:sz w:val="20"/>
            <w:szCs w:val="20"/>
            <w:highlight w:val="white"/>
          </w:rPr>
          <w:delText xml:space="preserve">  </w:delText>
        </w:r>
      </w:del>
    </w:p>
    <w:p w14:paraId="227BEC87" w14:textId="35E13354" w:rsidR="00ED3601" w:rsidDel="00116173" w:rsidRDefault="00ED3601" w:rsidP="00ED3601">
      <w:pPr>
        <w:autoSpaceDE w:val="0"/>
        <w:autoSpaceDN w:val="0"/>
        <w:adjustRightInd w:val="0"/>
        <w:spacing w:after="0" w:line="240" w:lineRule="auto"/>
        <w:rPr>
          <w:del w:id="2402" w:author="Michael Bell" w:date="2013-05-06T17:54:00Z"/>
          <w:rFonts w:ascii="Courier New" w:hAnsi="Courier New" w:cs="Courier New"/>
          <w:color w:val="008000"/>
          <w:sz w:val="20"/>
          <w:szCs w:val="20"/>
          <w:highlight w:val="white"/>
        </w:rPr>
      </w:pPr>
      <w:del w:id="24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//menu positions</w:delText>
        </w:r>
      </w:del>
    </w:p>
    <w:p w14:paraId="072DB563" w14:textId="433F7A6B" w:rsidR="00ED3601" w:rsidDel="00116173" w:rsidRDefault="00ED3601" w:rsidP="00ED3601">
      <w:pPr>
        <w:autoSpaceDE w:val="0"/>
        <w:autoSpaceDN w:val="0"/>
        <w:adjustRightInd w:val="0"/>
        <w:spacing w:after="0" w:line="240" w:lineRule="auto"/>
        <w:rPr>
          <w:del w:id="2404" w:author="Michael Bell" w:date="2013-05-06T17:54:00Z"/>
          <w:rFonts w:ascii="Courier New" w:hAnsi="Courier New" w:cs="Courier New"/>
          <w:color w:val="000000"/>
          <w:sz w:val="20"/>
          <w:szCs w:val="20"/>
          <w:highlight w:val="white"/>
        </w:rPr>
      </w:pPr>
      <w:del w:id="2405"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F944F3C" w14:textId="052DAC41" w:rsidR="00ED3601" w:rsidDel="00116173" w:rsidRDefault="00ED3601" w:rsidP="00ED3601">
      <w:pPr>
        <w:autoSpaceDE w:val="0"/>
        <w:autoSpaceDN w:val="0"/>
        <w:adjustRightInd w:val="0"/>
        <w:spacing w:after="0" w:line="240" w:lineRule="auto"/>
        <w:rPr>
          <w:del w:id="2406" w:author="Michael Bell" w:date="2013-05-06T17:54:00Z"/>
          <w:rFonts w:ascii="Courier New" w:hAnsi="Courier New" w:cs="Courier New"/>
          <w:color w:val="000000"/>
          <w:sz w:val="20"/>
          <w:szCs w:val="20"/>
          <w:highlight w:val="white"/>
        </w:rPr>
      </w:pPr>
      <w:del w:id="2407"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7B09A71" w14:textId="65AFBEAE" w:rsidR="00ED3601" w:rsidDel="00116173" w:rsidRDefault="00ED3601" w:rsidP="00ED3601">
      <w:pPr>
        <w:autoSpaceDE w:val="0"/>
        <w:autoSpaceDN w:val="0"/>
        <w:adjustRightInd w:val="0"/>
        <w:spacing w:after="0" w:line="240" w:lineRule="auto"/>
        <w:rPr>
          <w:del w:id="2408" w:author="Michael Bell" w:date="2013-05-06T17:54:00Z"/>
          <w:rFonts w:ascii="Courier New" w:hAnsi="Courier New" w:cs="Courier New"/>
          <w:color w:val="000000"/>
          <w:sz w:val="20"/>
          <w:szCs w:val="20"/>
          <w:highlight w:val="white"/>
        </w:rPr>
      </w:pPr>
      <w:del w:id="2409" w:author="Michael Bell" w:date="2013-05-06T17:54:00Z">
        <w:r w:rsidDel="00116173">
          <w:rPr>
            <w:rFonts w:ascii="Courier New" w:hAnsi="Courier New" w:cs="Courier New"/>
            <w:b/>
            <w:bCs/>
            <w:color w:val="000080"/>
            <w:sz w:val="20"/>
            <w:szCs w:val="20"/>
            <w:highlight w:val="white"/>
          </w:rPr>
          <w:delText>}</w:delText>
        </w:r>
      </w:del>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7C0952C0" w14:textId="77777777" w:rsidR="003A2FEE" w:rsidRDefault="003A2FEE" w:rsidP="003A2FEE">
      <w:pPr>
        <w:autoSpaceDE w:val="0"/>
        <w:autoSpaceDN w:val="0"/>
        <w:adjustRightInd w:val="0"/>
        <w:spacing w:after="0" w:line="240" w:lineRule="auto"/>
        <w:rPr>
          <w:ins w:id="2410" w:author="Michael Bell" w:date="2013-05-06T18:04:00Z"/>
          <w:rFonts w:ascii="Courier New" w:hAnsi="Courier New" w:cs="Courier New"/>
          <w:color w:val="008000"/>
          <w:sz w:val="20"/>
          <w:szCs w:val="20"/>
          <w:highlight w:val="white"/>
        </w:rPr>
      </w:pPr>
      <w:ins w:id="2411" w:author="Michael Bell" w:date="2013-05-06T18:04:00Z">
        <w:r>
          <w:rPr>
            <w:rFonts w:ascii="Courier New" w:hAnsi="Courier New" w:cs="Courier New"/>
            <w:color w:val="008000"/>
            <w:sz w:val="20"/>
            <w:szCs w:val="20"/>
            <w:highlight w:val="white"/>
          </w:rPr>
          <w:t>/*</w:t>
        </w:r>
      </w:ins>
    </w:p>
    <w:p w14:paraId="0CB877D4" w14:textId="77777777" w:rsidR="003A2FEE" w:rsidRDefault="003A2FEE" w:rsidP="003A2FEE">
      <w:pPr>
        <w:autoSpaceDE w:val="0"/>
        <w:autoSpaceDN w:val="0"/>
        <w:adjustRightInd w:val="0"/>
        <w:spacing w:after="0" w:line="240" w:lineRule="auto"/>
        <w:rPr>
          <w:ins w:id="2412" w:author="Michael Bell" w:date="2013-05-06T18:04:00Z"/>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ins w:id="2413" w:author="Michael Bell" w:date="2013-05-06T18:04:00Z"/>
          <w:rFonts w:ascii="Courier New" w:hAnsi="Courier New" w:cs="Courier New"/>
          <w:color w:val="008000"/>
          <w:sz w:val="20"/>
          <w:szCs w:val="20"/>
          <w:highlight w:val="white"/>
        </w:rPr>
      </w:pPr>
      <w:ins w:id="2414" w:author="Michael Bell" w:date="2013-05-06T18:04:00Z">
        <w:r>
          <w:rPr>
            <w:rFonts w:ascii="Courier New" w:hAnsi="Courier New" w:cs="Courier New"/>
            <w:color w:val="008000"/>
            <w:sz w:val="20"/>
            <w:szCs w:val="20"/>
            <w:highlight w:val="white"/>
          </w:rPr>
          <w:t xml:space="preserve"> BELTRAK</w:t>
        </w:r>
      </w:ins>
    </w:p>
    <w:p w14:paraId="0B826688" w14:textId="77777777" w:rsidR="003A2FEE" w:rsidRDefault="003A2FEE" w:rsidP="003A2FEE">
      <w:pPr>
        <w:autoSpaceDE w:val="0"/>
        <w:autoSpaceDN w:val="0"/>
        <w:adjustRightInd w:val="0"/>
        <w:spacing w:after="0" w:line="240" w:lineRule="auto"/>
        <w:rPr>
          <w:ins w:id="2415" w:author="Michael Bell" w:date="2013-05-06T18:04:00Z"/>
          <w:rFonts w:ascii="Courier New" w:hAnsi="Courier New" w:cs="Courier New"/>
          <w:color w:val="008000"/>
          <w:sz w:val="20"/>
          <w:szCs w:val="20"/>
          <w:highlight w:val="white"/>
        </w:rPr>
      </w:pPr>
      <w:ins w:id="2416" w:author="Michael Bell" w:date="2013-05-06T18:04:00Z">
        <w:r>
          <w:rPr>
            <w:rFonts w:ascii="Courier New" w:hAnsi="Courier New" w:cs="Courier New"/>
            <w:color w:val="008000"/>
            <w:sz w:val="20"/>
            <w:szCs w:val="20"/>
            <w:highlight w:val="white"/>
          </w:rPr>
          <w:t xml:space="preserve"> </w:t>
        </w:r>
      </w:ins>
    </w:p>
    <w:p w14:paraId="24A433F8" w14:textId="77777777" w:rsidR="003A2FEE" w:rsidRDefault="003A2FEE" w:rsidP="003A2FEE">
      <w:pPr>
        <w:autoSpaceDE w:val="0"/>
        <w:autoSpaceDN w:val="0"/>
        <w:adjustRightInd w:val="0"/>
        <w:spacing w:after="0" w:line="240" w:lineRule="auto"/>
        <w:rPr>
          <w:ins w:id="2417" w:author="Michael Bell" w:date="2013-05-06T18:04:00Z"/>
          <w:rFonts w:ascii="Courier New" w:hAnsi="Courier New" w:cs="Courier New"/>
          <w:color w:val="008000"/>
          <w:sz w:val="20"/>
          <w:szCs w:val="20"/>
          <w:highlight w:val="white"/>
        </w:rPr>
      </w:pPr>
      <w:ins w:id="2418" w:author="Michael Bell" w:date="2013-05-06T18:04:00Z">
        <w:r>
          <w:rPr>
            <w:rFonts w:ascii="Courier New" w:hAnsi="Courier New" w:cs="Courier New"/>
            <w:color w:val="008000"/>
            <w:sz w:val="20"/>
            <w:szCs w:val="20"/>
            <w:highlight w:val="white"/>
          </w:rPr>
          <w:t xml:space="preserve"> V1.0</w:t>
        </w:r>
      </w:ins>
    </w:p>
    <w:p w14:paraId="4A6A6C49" w14:textId="77777777" w:rsidR="003A2FEE" w:rsidRDefault="003A2FEE" w:rsidP="003A2FEE">
      <w:pPr>
        <w:autoSpaceDE w:val="0"/>
        <w:autoSpaceDN w:val="0"/>
        <w:adjustRightInd w:val="0"/>
        <w:spacing w:after="0" w:line="240" w:lineRule="auto"/>
        <w:rPr>
          <w:ins w:id="2419" w:author="Michael Bell" w:date="2013-05-06T18:04:00Z"/>
          <w:rFonts w:ascii="Courier New" w:hAnsi="Courier New" w:cs="Courier New"/>
          <w:color w:val="008000"/>
          <w:sz w:val="20"/>
          <w:szCs w:val="20"/>
          <w:highlight w:val="white"/>
        </w:rPr>
      </w:pPr>
      <w:ins w:id="2420" w:author="Michael Bell" w:date="2013-05-06T18:04:00Z">
        <w:r>
          <w:rPr>
            <w:rFonts w:ascii="Courier New" w:hAnsi="Courier New" w:cs="Courier New"/>
            <w:color w:val="008000"/>
            <w:sz w:val="20"/>
            <w:szCs w:val="20"/>
            <w:highlight w:val="white"/>
          </w:rPr>
          <w:t xml:space="preserve"> </w:t>
        </w:r>
      </w:ins>
    </w:p>
    <w:p w14:paraId="6FC91963" w14:textId="77777777" w:rsidR="003A2FEE" w:rsidRDefault="003A2FEE" w:rsidP="003A2FEE">
      <w:pPr>
        <w:autoSpaceDE w:val="0"/>
        <w:autoSpaceDN w:val="0"/>
        <w:adjustRightInd w:val="0"/>
        <w:spacing w:after="0" w:line="240" w:lineRule="auto"/>
        <w:rPr>
          <w:ins w:id="2421" w:author="Michael Bell" w:date="2013-05-06T18:04:00Z"/>
          <w:rFonts w:ascii="Courier New" w:hAnsi="Courier New" w:cs="Courier New"/>
          <w:color w:val="008000"/>
          <w:sz w:val="20"/>
          <w:szCs w:val="20"/>
          <w:highlight w:val="white"/>
        </w:rPr>
      </w:pPr>
      <w:ins w:id="2422" w:author="Michael Bell" w:date="2013-05-06T18:04:00Z">
        <w:r>
          <w:rPr>
            <w:rFonts w:ascii="Courier New" w:hAnsi="Courier New" w:cs="Courier New"/>
            <w:color w:val="008000"/>
            <w:sz w:val="20"/>
            <w:szCs w:val="20"/>
            <w:highlight w:val="white"/>
          </w:rPr>
          <w:t xml:space="preserve"> Hornby trainset automation</w:t>
        </w:r>
      </w:ins>
    </w:p>
    <w:p w14:paraId="10DFE840" w14:textId="77777777" w:rsidR="003A2FEE" w:rsidRDefault="003A2FEE" w:rsidP="003A2FEE">
      <w:pPr>
        <w:autoSpaceDE w:val="0"/>
        <w:autoSpaceDN w:val="0"/>
        <w:adjustRightInd w:val="0"/>
        <w:spacing w:after="0" w:line="240" w:lineRule="auto"/>
        <w:rPr>
          <w:ins w:id="2423" w:author="Michael Bell" w:date="2013-05-06T18:04:00Z"/>
          <w:rFonts w:ascii="Courier New" w:hAnsi="Courier New" w:cs="Courier New"/>
          <w:color w:val="008000"/>
          <w:sz w:val="20"/>
          <w:szCs w:val="20"/>
          <w:highlight w:val="white"/>
        </w:rPr>
      </w:pPr>
      <w:ins w:id="2424" w:author="Michael Bell" w:date="2013-05-06T18:04:00Z">
        <w:r>
          <w:rPr>
            <w:rFonts w:ascii="Courier New" w:hAnsi="Courier New" w:cs="Courier New"/>
            <w:color w:val="008000"/>
            <w:sz w:val="20"/>
            <w:szCs w:val="20"/>
            <w:highlight w:val="white"/>
          </w:rPr>
          <w:t xml:space="preserve"> </w:t>
        </w:r>
      </w:ins>
    </w:p>
    <w:p w14:paraId="78DD8755" w14:textId="77777777" w:rsidR="003A2FEE" w:rsidRDefault="003A2FEE" w:rsidP="003A2FEE">
      <w:pPr>
        <w:autoSpaceDE w:val="0"/>
        <w:autoSpaceDN w:val="0"/>
        <w:adjustRightInd w:val="0"/>
        <w:spacing w:after="0" w:line="240" w:lineRule="auto"/>
        <w:rPr>
          <w:ins w:id="2425" w:author="Michael Bell" w:date="2013-05-06T18:04:00Z"/>
          <w:rFonts w:ascii="Courier New" w:hAnsi="Courier New" w:cs="Courier New"/>
          <w:color w:val="008000"/>
          <w:sz w:val="20"/>
          <w:szCs w:val="20"/>
          <w:highlight w:val="white"/>
        </w:rPr>
      </w:pPr>
      <w:ins w:id="2426" w:author="Michael Bell" w:date="2013-05-06T18:04:00Z">
        <w:r>
          <w:rPr>
            <w:rFonts w:ascii="Courier New" w:hAnsi="Courier New" w:cs="Courier New"/>
            <w:color w:val="008000"/>
            <w:sz w:val="20"/>
            <w:szCs w:val="20"/>
            <w:highlight w:val="white"/>
          </w:rPr>
          <w:t xml:space="preserve"> By Michael Bell</w:t>
        </w:r>
      </w:ins>
    </w:p>
    <w:p w14:paraId="659DCEE6" w14:textId="77777777" w:rsidR="003A2FEE" w:rsidRDefault="003A2FEE" w:rsidP="003A2FEE">
      <w:pPr>
        <w:autoSpaceDE w:val="0"/>
        <w:autoSpaceDN w:val="0"/>
        <w:adjustRightInd w:val="0"/>
        <w:spacing w:after="0" w:line="240" w:lineRule="auto"/>
        <w:rPr>
          <w:ins w:id="2427" w:author="Michael Bell" w:date="2013-05-06T18:04:00Z"/>
          <w:rFonts w:ascii="Courier New" w:hAnsi="Courier New" w:cs="Courier New"/>
          <w:color w:val="008000"/>
          <w:sz w:val="20"/>
          <w:szCs w:val="20"/>
          <w:highlight w:val="white"/>
        </w:rPr>
      </w:pPr>
      <w:ins w:id="2428" w:author="Michael Bell" w:date="2013-05-06T18:04:00Z">
        <w:r>
          <w:rPr>
            <w:rFonts w:ascii="Courier New" w:hAnsi="Courier New" w:cs="Courier New"/>
            <w:color w:val="008000"/>
            <w:sz w:val="20"/>
            <w:szCs w:val="20"/>
            <w:highlight w:val="white"/>
          </w:rPr>
          <w:t xml:space="preserve"> </w:t>
        </w:r>
      </w:ins>
    </w:p>
    <w:p w14:paraId="721733AE" w14:textId="77777777" w:rsidR="003A2FEE" w:rsidRDefault="003A2FEE" w:rsidP="003A2FEE">
      <w:pPr>
        <w:autoSpaceDE w:val="0"/>
        <w:autoSpaceDN w:val="0"/>
        <w:adjustRightInd w:val="0"/>
        <w:spacing w:after="0" w:line="240" w:lineRule="auto"/>
        <w:rPr>
          <w:ins w:id="2429" w:author="Michael Bell" w:date="2013-05-06T18:04:00Z"/>
          <w:rFonts w:ascii="Courier New" w:hAnsi="Courier New" w:cs="Courier New"/>
          <w:color w:val="008000"/>
          <w:sz w:val="20"/>
          <w:szCs w:val="20"/>
          <w:highlight w:val="white"/>
        </w:rPr>
      </w:pPr>
      <w:ins w:id="2430" w:author="Michael Bell" w:date="2013-05-06T18:04:00Z">
        <w:r>
          <w:rPr>
            <w:rFonts w:ascii="Courier New" w:hAnsi="Courier New" w:cs="Courier New"/>
            <w:color w:val="008000"/>
            <w:sz w:val="20"/>
            <w:szCs w:val="20"/>
            <w:highlight w:val="white"/>
          </w:rPr>
          <w:t xml:space="preserve"> Programing started: 02/02/2013 at 14:08</w:t>
        </w:r>
      </w:ins>
    </w:p>
    <w:p w14:paraId="7F268A26" w14:textId="77777777" w:rsidR="003A2FEE" w:rsidRDefault="003A2FEE" w:rsidP="003A2FEE">
      <w:pPr>
        <w:autoSpaceDE w:val="0"/>
        <w:autoSpaceDN w:val="0"/>
        <w:adjustRightInd w:val="0"/>
        <w:spacing w:after="0" w:line="240" w:lineRule="auto"/>
        <w:rPr>
          <w:ins w:id="2431" w:author="Michael Bell" w:date="2013-05-06T18:04:00Z"/>
          <w:rFonts w:ascii="Courier New" w:hAnsi="Courier New" w:cs="Courier New"/>
          <w:color w:val="008000"/>
          <w:sz w:val="20"/>
          <w:szCs w:val="20"/>
          <w:highlight w:val="white"/>
        </w:rPr>
      </w:pPr>
      <w:ins w:id="2432" w:author="Michael Bell" w:date="2013-05-06T18:04:00Z">
        <w:r>
          <w:rPr>
            <w:rFonts w:ascii="Courier New" w:hAnsi="Courier New" w:cs="Courier New"/>
            <w:color w:val="008000"/>
            <w:sz w:val="20"/>
            <w:szCs w:val="20"/>
            <w:highlight w:val="white"/>
          </w:rPr>
          <w:t xml:space="preserve"> </w:t>
        </w:r>
      </w:ins>
    </w:p>
    <w:p w14:paraId="048EE266" w14:textId="77777777" w:rsidR="003A2FEE" w:rsidRDefault="003A2FEE" w:rsidP="003A2FEE">
      <w:pPr>
        <w:autoSpaceDE w:val="0"/>
        <w:autoSpaceDN w:val="0"/>
        <w:adjustRightInd w:val="0"/>
        <w:spacing w:after="0" w:line="240" w:lineRule="auto"/>
        <w:rPr>
          <w:ins w:id="2433" w:author="Michael Bell" w:date="2013-05-06T18:04:00Z"/>
          <w:rFonts w:ascii="Courier New" w:hAnsi="Courier New" w:cs="Courier New"/>
          <w:color w:val="008000"/>
          <w:sz w:val="20"/>
          <w:szCs w:val="20"/>
          <w:highlight w:val="white"/>
        </w:rPr>
      </w:pPr>
      <w:ins w:id="2434" w:author="Michael Bell" w:date="2013-05-06T18:04:00Z">
        <w:r>
          <w:rPr>
            <w:rFonts w:ascii="Courier New" w:hAnsi="Courier New" w:cs="Courier New"/>
            <w:color w:val="008000"/>
            <w:sz w:val="20"/>
            <w:szCs w:val="20"/>
            <w:highlight w:val="white"/>
          </w:rPr>
          <w:t xml:space="preserve"> Programing completed: 06/05/2013 at 17:45</w:t>
        </w:r>
      </w:ins>
    </w:p>
    <w:p w14:paraId="789009A4" w14:textId="77777777" w:rsidR="003A2FEE" w:rsidRDefault="003A2FEE" w:rsidP="003A2FEE">
      <w:pPr>
        <w:autoSpaceDE w:val="0"/>
        <w:autoSpaceDN w:val="0"/>
        <w:adjustRightInd w:val="0"/>
        <w:spacing w:after="0" w:line="240" w:lineRule="auto"/>
        <w:rPr>
          <w:ins w:id="2435" w:author="Michael Bell" w:date="2013-05-06T18:04:00Z"/>
          <w:rFonts w:ascii="Courier New" w:hAnsi="Courier New" w:cs="Courier New"/>
          <w:color w:val="008000"/>
          <w:sz w:val="20"/>
          <w:szCs w:val="20"/>
          <w:highlight w:val="white"/>
        </w:rPr>
      </w:pPr>
      <w:ins w:id="2436" w:author="Michael Bell" w:date="2013-05-06T18:04:00Z">
        <w:r>
          <w:rPr>
            <w:rFonts w:ascii="Courier New" w:hAnsi="Courier New" w:cs="Courier New"/>
            <w:color w:val="008000"/>
            <w:sz w:val="20"/>
            <w:szCs w:val="20"/>
            <w:highlight w:val="white"/>
          </w:rPr>
          <w:t xml:space="preserve"> </w:t>
        </w:r>
      </w:ins>
    </w:p>
    <w:p w14:paraId="48CEC752" w14:textId="77777777" w:rsidR="003A2FEE" w:rsidRDefault="003A2FEE" w:rsidP="003A2FEE">
      <w:pPr>
        <w:autoSpaceDE w:val="0"/>
        <w:autoSpaceDN w:val="0"/>
        <w:adjustRightInd w:val="0"/>
        <w:spacing w:after="0" w:line="240" w:lineRule="auto"/>
        <w:rPr>
          <w:ins w:id="2437" w:author="Michael Bell" w:date="2013-05-06T18:04:00Z"/>
          <w:rFonts w:ascii="Courier New" w:hAnsi="Courier New" w:cs="Courier New"/>
          <w:color w:val="000000"/>
          <w:sz w:val="20"/>
          <w:szCs w:val="20"/>
          <w:highlight w:val="white"/>
        </w:rPr>
      </w:pPr>
      <w:ins w:id="2438" w:author="Michael Bell" w:date="2013-05-06T18:04:00Z">
        <w:r>
          <w:rPr>
            <w:rFonts w:ascii="Courier New" w:hAnsi="Courier New" w:cs="Courier New"/>
            <w:color w:val="008000"/>
            <w:sz w:val="20"/>
            <w:szCs w:val="20"/>
            <w:highlight w:val="white"/>
          </w:rPr>
          <w:t xml:space="preserve"> */</w:t>
        </w:r>
      </w:ins>
    </w:p>
    <w:p w14:paraId="3FC1809C" w14:textId="77777777" w:rsidR="003A2FEE" w:rsidRDefault="003A2FEE" w:rsidP="003A2FEE">
      <w:pPr>
        <w:autoSpaceDE w:val="0"/>
        <w:autoSpaceDN w:val="0"/>
        <w:adjustRightInd w:val="0"/>
        <w:spacing w:after="0" w:line="240" w:lineRule="auto"/>
        <w:rPr>
          <w:ins w:id="2439" w:author="Michael Bell" w:date="2013-05-06T18:04:00Z"/>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ins w:id="2440" w:author="Michael Bell" w:date="2013-05-06T18:04:00Z"/>
          <w:rFonts w:ascii="Courier New" w:hAnsi="Courier New" w:cs="Courier New"/>
          <w:color w:val="000000"/>
          <w:sz w:val="20"/>
          <w:szCs w:val="20"/>
          <w:highlight w:val="white"/>
        </w:rPr>
      </w:pPr>
      <w:ins w:id="2441"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44838C0B" w14:textId="77777777" w:rsidR="003A2FEE" w:rsidRDefault="003A2FEE" w:rsidP="003A2FEE">
      <w:pPr>
        <w:autoSpaceDE w:val="0"/>
        <w:autoSpaceDN w:val="0"/>
        <w:adjustRightInd w:val="0"/>
        <w:spacing w:after="0" w:line="240" w:lineRule="auto"/>
        <w:rPr>
          <w:ins w:id="2442" w:author="Michael Bell" w:date="2013-05-06T18:04:00Z"/>
          <w:rFonts w:ascii="Courier New" w:hAnsi="Courier New" w:cs="Courier New"/>
          <w:color w:val="000000"/>
          <w:sz w:val="20"/>
          <w:szCs w:val="20"/>
          <w:highlight w:val="white"/>
        </w:rPr>
      </w:pPr>
      <w:ins w:id="2443" w:author="Michael Bell" w:date="2013-05-06T18:04:00Z">
        <w:r>
          <w:rPr>
            <w:rFonts w:ascii="Courier New" w:hAnsi="Courier New" w:cs="Courier New"/>
            <w:b/>
            <w:bCs/>
            <w:color w:val="000080"/>
            <w:sz w:val="20"/>
            <w:szCs w:val="20"/>
            <w:highlight w:val="white"/>
          </w:rPr>
          <w:t>{</w:t>
        </w:r>
      </w:ins>
    </w:p>
    <w:p w14:paraId="05A05D7D" w14:textId="77777777" w:rsidR="003A2FEE" w:rsidRDefault="003A2FEE" w:rsidP="003A2FEE">
      <w:pPr>
        <w:autoSpaceDE w:val="0"/>
        <w:autoSpaceDN w:val="0"/>
        <w:adjustRightInd w:val="0"/>
        <w:spacing w:after="0" w:line="240" w:lineRule="auto"/>
        <w:rPr>
          <w:ins w:id="2444" w:author="Michael Bell" w:date="2013-05-06T18:04:00Z"/>
          <w:rFonts w:ascii="Courier New" w:hAnsi="Courier New" w:cs="Courier New"/>
          <w:color w:val="000000"/>
          <w:sz w:val="20"/>
          <w:szCs w:val="20"/>
          <w:highlight w:val="white"/>
        </w:rPr>
      </w:pPr>
      <w:ins w:id="2445"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ins>
    </w:p>
    <w:p w14:paraId="742F2F91" w14:textId="77777777" w:rsidR="003A2FEE" w:rsidRDefault="003A2FEE" w:rsidP="003A2FEE">
      <w:pPr>
        <w:autoSpaceDE w:val="0"/>
        <w:autoSpaceDN w:val="0"/>
        <w:adjustRightInd w:val="0"/>
        <w:spacing w:after="0" w:line="240" w:lineRule="auto"/>
        <w:rPr>
          <w:ins w:id="2446" w:author="Michael Bell" w:date="2013-05-06T18:04:00Z"/>
          <w:rFonts w:ascii="Courier New" w:hAnsi="Courier New" w:cs="Courier New"/>
          <w:color w:val="008000"/>
          <w:sz w:val="20"/>
          <w:szCs w:val="20"/>
          <w:highlight w:val="white"/>
        </w:rPr>
      </w:pPr>
      <w:ins w:id="2447"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ins>
    </w:p>
    <w:p w14:paraId="5140BF7E" w14:textId="77777777" w:rsidR="003A2FEE" w:rsidRDefault="003A2FEE" w:rsidP="003A2FEE">
      <w:pPr>
        <w:autoSpaceDE w:val="0"/>
        <w:autoSpaceDN w:val="0"/>
        <w:adjustRightInd w:val="0"/>
        <w:spacing w:after="0" w:line="240" w:lineRule="auto"/>
        <w:rPr>
          <w:ins w:id="2448" w:author="Michael Bell" w:date="2013-05-06T18:04:00Z"/>
          <w:rFonts w:ascii="Courier New" w:hAnsi="Courier New" w:cs="Courier New"/>
          <w:color w:val="008000"/>
          <w:sz w:val="20"/>
          <w:szCs w:val="20"/>
          <w:highlight w:val="white"/>
        </w:rPr>
      </w:pPr>
      <w:ins w:id="2449"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ins>
    </w:p>
    <w:p w14:paraId="3BFF1B51" w14:textId="77777777" w:rsidR="003A2FEE" w:rsidRDefault="003A2FEE" w:rsidP="003A2FEE">
      <w:pPr>
        <w:autoSpaceDE w:val="0"/>
        <w:autoSpaceDN w:val="0"/>
        <w:adjustRightInd w:val="0"/>
        <w:spacing w:after="0" w:line="240" w:lineRule="auto"/>
        <w:rPr>
          <w:ins w:id="2450" w:author="Michael Bell" w:date="2013-05-06T18:04:00Z"/>
          <w:rFonts w:ascii="Courier New" w:hAnsi="Courier New" w:cs="Courier New"/>
          <w:color w:val="008000"/>
          <w:sz w:val="20"/>
          <w:szCs w:val="20"/>
          <w:highlight w:val="white"/>
        </w:rPr>
      </w:pPr>
      <w:ins w:id="2451"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ins>
    </w:p>
    <w:p w14:paraId="44C7C466" w14:textId="77777777" w:rsidR="003A2FEE" w:rsidRDefault="003A2FEE" w:rsidP="003A2FEE">
      <w:pPr>
        <w:autoSpaceDE w:val="0"/>
        <w:autoSpaceDN w:val="0"/>
        <w:adjustRightInd w:val="0"/>
        <w:spacing w:after="0" w:line="240" w:lineRule="auto"/>
        <w:rPr>
          <w:ins w:id="2452" w:author="Michael Bell" w:date="2013-05-06T18:04:00Z"/>
          <w:rFonts w:ascii="Courier New" w:hAnsi="Courier New" w:cs="Courier New"/>
          <w:color w:val="000000"/>
          <w:sz w:val="20"/>
          <w:szCs w:val="20"/>
          <w:highlight w:val="white"/>
        </w:rPr>
      </w:pPr>
      <w:ins w:id="2453"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3EC64BF4" w14:textId="77777777" w:rsidR="003A2FEE" w:rsidRDefault="003A2FEE" w:rsidP="003A2FEE">
      <w:pPr>
        <w:autoSpaceDE w:val="0"/>
        <w:autoSpaceDN w:val="0"/>
        <w:adjustRightInd w:val="0"/>
        <w:spacing w:after="0" w:line="240" w:lineRule="auto"/>
        <w:rPr>
          <w:ins w:id="2454" w:author="Michael Bell" w:date="2013-05-06T18:04:00Z"/>
          <w:rFonts w:ascii="Courier New" w:hAnsi="Courier New" w:cs="Courier New"/>
          <w:color w:val="000000"/>
          <w:sz w:val="20"/>
          <w:szCs w:val="20"/>
          <w:highlight w:val="white"/>
        </w:rPr>
      </w:pPr>
      <w:ins w:id="2455"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85CB3BE" w14:textId="77777777" w:rsidR="003A2FEE" w:rsidRDefault="003A2FEE" w:rsidP="003A2FEE">
      <w:pPr>
        <w:autoSpaceDE w:val="0"/>
        <w:autoSpaceDN w:val="0"/>
        <w:adjustRightInd w:val="0"/>
        <w:spacing w:after="0" w:line="240" w:lineRule="auto"/>
        <w:rPr>
          <w:ins w:id="2456" w:author="Michael Bell" w:date="2013-05-06T18:04:00Z"/>
          <w:rFonts w:ascii="Courier New" w:hAnsi="Courier New" w:cs="Courier New"/>
          <w:color w:val="000000"/>
          <w:sz w:val="20"/>
          <w:szCs w:val="20"/>
          <w:highlight w:val="white"/>
        </w:rPr>
      </w:pPr>
      <w:ins w:id="2457"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776873A2" w14:textId="77777777" w:rsidR="003A2FEE" w:rsidRDefault="003A2FEE" w:rsidP="003A2FEE">
      <w:pPr>
        <w:autoSpaceDE w:val="0"/>
        <w:autoSpaceDN w:val="0"/>
        <w:adjustRightInd w:val="0"/>
        <w:spacing w:after="0" w:line="240" w:lineRule="auto"/>
        <w:rPr>
          <w:ins w:id="2458" w:author="Michael Bell" w:date="2013-05-06T18:04:00Z"/>
          <w:rFonts w:ascii="Courier New" w:hAnsi="Courier New" w:cs="Courier New"/>
          <w:color w:val="000000"/>
          <w:sz w:val="20"/>
          <w:szCs w:val="20"/>
          <w:highlight w:val="white"/>
        </w:rPr>
      </w:pPr>
      <w:ins w:id="2459" w:author="Michael Bell" w:date="2013-05-06T18:04:00Z">
        <w:r>
          <w:rPr>
            <w:rFonts w:ascii="Courier New" w:hAnsi="Courier New" w:cs="Courier New"/>
            <w:b/>
            <w:bCs/>
            <w:color w:val="000080"/>
            <w:sz w:val="20"/>
            <w:szCs w:val="20"/>
            <w:highlight w:val="white"/>
          </w:rPr>
          <w:t>}</w:t>
        </w:r>
      </w:ins>
    </w:p>
    <w:p w14:paraId="1B75A536" w14:textId="22330B2E" w:rsidR="00ED3601" w:rsidDel="00116173" w:rsidRDefault="00ED3601" w:rsidP="00ED3601">
      <w:pPr>
        <w:autoSpaceDE w:val="0"/>
        <w:autoSpaceDN w:val="0"/>
        <w:adjustRightInd w:val="0"/>
        <w:spacing w:after="0" w:line="240" w:lineRule="auto"/>
        <w:rPr>
          <w:del w:id="2460" w:author="Michael Bell" w:date="2013-05-06T17:54:00Z"/>
          <w:rFonts w:ascii="Courier New" w:hAnsi="Courier New" w:cs="Courier New"/>
          <w:color w:val="008000"/>
          <w:sz w:val="20"/>
          <w:szCs w:val="20"/>
          <w:highlight w:val="white"/>
        </w:rPr>
      </w:pPr>
      <w:del w:id="2461" w:author="Michael Bell" w:date="2013-05-06T17:54:00Z">
        <w:r w:rsidDel="00116173">
          <w:rPr>
            <w:rFonts w:ascii="Courier New" w:hAnsi="Courier New" w:cs="Courier New"/>
            <w:color w:val="008000"/>
            <w:sz w:val="20"/>
            <w:szCs w:val="20"/>
            <w:highlight w:val="white"/>
          </w:rPr>
          <w:delText>/*</w:delText>
        </w:r>
      </w:del>
    </w:p>
    <w:p w14:paraId="0B4FC3E4" w14:textId="1B40A1C1" w:rsidR="00ED3601" w:rsidDel="00116173" w:rsidRDefault="00ED3601" w:rsidP="00ED3601">
      <w:pPr>
        <w:autoSpaceDE w:val="0"/>
        <w:autoSpaceDN w:val="0"/>
        <w:adjustRightInd w:val="0"/>
        <w:spacing w:after="0" w:line="240" w:lineRule="auto"/>
        <w:rPr>
          <w:del w:id="2462" w:author="Michael Bell" w:date="2013-05-06T17:54:00Z"/>
          <w:rFonts w:ascii="Courier New" w:hAnsi="Courier New" w:cs="Courier New"/>
          <w:color w:val="008000"/>
          <w:sz w:val="20"/>
          <w:szCs w:val="20"/>
          <w:highlight w:val="white"/>
        </w:rPr>
      </w:pPr>
    </w:p>
    <w:p w14:paraId="0E1AA8F2" w14:textId="198A2BE1" w:rsidR="00ED3601" w:rsidDel="00116173" w:rsidRDefault="00ED3601" w:rsidP="00ED3601">
      <w:pPr>
        <w:autoSpaceDE w:val="0"/>
        <w:autoSpaceDN w:val="0"/>
        <w:adjustRightInd w:val="0"/>
        <w:spacing w:after="0" w:line="240" w:lineRule="auto"/>
        <w:rPr>
          <w:del w:id="2463" w:author="Michael Bell" w:date="2013-05-06T17:54:00Z"/>
          <w:rFonts w:ascii="Courier New" w:hAnsi="Courier New" w:cs="Courier New"/>
          <w:color w:val="008000"/>
          <w:sz w:val="20"/>
          <w:szCs w:val="20"/>
          <w:highlight w:val="white"/>
        </w:rPr>
      </w:pPr>
      <w:del w:id="2464" w:author="Michael Bell" w:date="2013-05-06T17:54:00Z">
        <w:r w:rsidDel="00116173">
          <w:rPr>
            <w:rFonts w:ascii="Courier New" w:hAnsi="Courier New" w:cs="Courier New"/>
            <w:color w:val="008000"/>
            <w:sz w:val="20"/>
            <w:szCs w:val="20"/>
            <w:highlight w:val="white"/>
          </w:rPr>
          <w:delText xml:space="preserve"> BELTRAK</w:delText>
        </w:r>
      </w:del>
    </w:p>
    <w:p w14:paraId="2FCFF859" w14:textId="64C20425" w:rsidR="00ED3601" w:rsidDel="00116173" w:rsidRDefault="00ED3601" w:rsidP="00ED3601">
      <w:pPr>
        <w:autoSpaceDE w:val="0"/>
        <w:autoSpaceDN w:val="0"/>
        <w:adjustRightInd w:val="0"/>
        <w:spacing w:after="0" w:line="240" w:lineRule="auto"/>
        <w:rPr>
          <w:del w:id="2465" w:author="Michael Bell" w:date="2013-05-06T17:54:00Z"/>
          <w:rFonts w:ascii="Courier New" w:hAnsi="Courier New" w:cs="Courier New"/>
          <w:color w:val="008000"/>
          <w:sz w:val="20"/>
          <w:szCs w:val="20"/>
          <w:highlight w:val="white"/>
        </w:rPr>
      </w:pPr>
      <w:del w:id="2466" w:author="Michael Bell" w:date="2013-05-06T17:54:00Z">
        <w:r w:rsidDel="00116173">
          <w:rPr>
            <w:rFonts w:ascii="Courier New" w:hAnsi="Courier New" w:cs="Courier New"/>
            <w:color w:val="008000"/>
            <w:sz w:val="20"/>
            <w:szCs w:val="20"/>
            <w:highlight w:val="white"/>
          </w:rPr>
          <w:delText xml:space="preserve"> </w:delText>
        </w:r>
      </w:del>
    </w:p>
    <w:p w14:paraId="58773D28" w14:textId="0225DC22" w:rsidR="00ED3601" w:rsidDel="00116173" w:rsidRDefault="00ED3601" w:rsidP="00ED3601">
      <w:pPr>
        <w:autoSpaceDE w:val="0"/>
        <w:autoSpaceDN w:val="0"/>
        <w:adjustRightInd w:val="0"/>
        <w:spacing w:after="0" w:line="240" w:lineRule="auto"/>
        <w:rPr>
          <w:del w:id="2467" w:author="Michael Bell" w:date="2013-05-06T17:54:00Z"/>
          <w:rFonts w:ascii="Courier New" w:hAnsi="Courier New" w:cs="Courier New"/>
          <w:color w:val="008000"/>
          <w:sz w:val="20"/>
          <w:szCs w:val="20"/>
          <w:highlight w:val="white"/>
        </w:rPr>
      </w:pPr>
      <w:del w:id="2468" w:author="Michael Bell" w:date="2013-05-06T17:54:00Z">
        <w:r w:rsidDel="00116173">
          <w:rPr>
            <w:rFonts w:ascii="Courier New" w:hAnsi="Courier New" w:cs="Courier New"/>
            <w:color w:val="008000"/>
            <w:sz w:val="20"/>
            <w:szCs w:val="20"/>
            <w:highlight w:val="white"/>
          </w:rPr>
          <w:delText xml:space="preserve"> V1.0</w:delText>
        </w:r>
      </w:del>
    </w:p>
    <w:p w14:paraId="717204AA" w14:textId="017AABEB" w:rsidR="00ED3601" w:rsidDel="00116173" w:rsidRDefault="00ED3601" w:rsidP="00ED3601">
      <w:pPr>
        <w:autoSpaceDE w:val="0"/>
        <w:autoSpaceDN w:val="0"/>
        <w:adjustRightInd w:val="0"/>
        <w:spacing w:after="0" w:line="240" w:lineRule="auto"/>
        <w:rPr>
          <w:del w:id="2469" w:author="Michael Bell" w:date="2013-05-06T17:54:00Z"/>
          <w:rFonts w:ascii="Courier New" w:hAnsi="Courier New" w:cs="Courier New"/>
          <w:color w:val="008000"/>
          <w:sz w:val="20"/>
          <w:szCs w:val="20"/>
          <w:highlight w:val="white"/>
        </w:rPr>
      </w:pPr>
      <w:del w:id="2470" w:author="Michael Bell" w:date="2013-05-06T17:54:00Z">
        <w:r w:rsidDel="00116173">
          <w:rPr>
            <w:rFonts w:ascii="Courier New" w:hAnsi="Courier New" w:cs="Courier New"/>
            <w:color w:val="008000"/>
            <w:sz w:val="20"/>
            <w:szCs w:val="20"/>
            <w:highlight w:val="white"/>
          </w:rPr>
          <w:delText xml:space="preserve"> </w:delText>
        </w:r>
      </w:del>
    </w:p>
    <w:p w14:paraId="3E29E57E" w14:textId="5A220640" w:rsidR="00ED3601" w:rsidDel="00116173" w:rsidRDefault="00ED3601" w:rsidP="00ED3601">
      <w:pPr>
        <w:autoSpaceDE w:val="0"/>
        <w:autoSpaceDN w:val="0"/>
        <w:adjustRightInd w:val="0"/>
        <w:spacing w:after="0" w:line="240" w:lineRule="auto"/>
        <w:rPr>
          <w:del w:id="2471" w:author="Michael Bell" w:date="2013-05-06T17:54:00Z"/>
          <w:rFonts w:ascii="Courier New" w:hAnsi="Courier New" w:cs="Courier New"/>
          <w:color w:val="008000"/>
          <w:sz w:val="20"/>
          <w:szCs w:val="20"/>
          <w:highlight w:val="white"/>
        </w:rPr>
      </w:pPr>
      <w:del w:id="247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55F6CD" w14:textId="6656B8B5" w:rsidR="00ED3601" w:rsidDel="00116173" w:rsidRDefault="00ED3601" w:rsidP="00ED3601">
      <w:pPr>
        <w:autoSpaceDE w:val="0"/>
        <w:autoSpaceDN w:val="0"/>
        <w:adjustRightInd w:val="0"/>
        <w:spacing w:after="0" w:line="240" w:lineRule="auto"/>
        <w:rPr>
          <w:del w:id="2473" w:author="Michael Bell" w:date="2013-05-06T17:54:00Z"/>
          <w:rFonts w:ascii="Courier New" w:hAnsi="Courier New" w:cs="Courier New"/>
          <w:color w:val="008000"/>
          <w:sz w:val="20"/>
          <w:szCs w:val="20"/>
          <w:highlight w:val="white"/>
        </w:rPr>
      </w:pPr>
      <w:del w:id="2474" w:author="Michael Bell" w:date="2013-05-06T17:54:00Z">
        <w:r w:rsidDel="00116173">
          <w:rPr>
            <w:rFonts w:ascii="Courier New" w:hAnsi="Courier New" w:cs="Courier New"/>
            <w:color w:val="008000"/>
            <w:sz w:val="20"/>
            <w:szCs w:val="20"/>
            <w:highlight w:val="white"/>
          </w:rPr>
          <w:delText xml:space="preserve"> </w:delText>
        </w:r>
      </w:del>
    </w:p>
    <w:p w14:paraId="44EA031E" w14:textId="27F8E154" w:rsidR="00ED3601" w:rsidDel="00116173" w:rsidRDefault="00ED3601" w:rsidP="00ED3601">
      <w:pPr>
        <w:autoSpaceDE w:val="0"/>
        <w:autoSpaceDN w:val="0"/>
        <w:adjustRightInd w:val="0"/>
        <w:spacing w:after="0" w:line="240" w:lineRule="auto"/>
        <w:rPr>
          <w:del w:id="2475" w:author="Michael Bell" w:date="2013-05-06T17:54:00Z"/>
          <w:rFonts w:ascii="Courier New" w:hAnsi="Courier New" w:cs="Courier New"/>
          <w:color w:val="008000"/>
          <w:sz w:val="20"/>
          <w:szCs w:val="20"/>
          <w:highlight w:val="white"/>
        </w:rPr>
      </w:pPr>
      <w:del w:id="2476" w:author="Michael Bell" w:date="2013-05-06T17:54:00Z">
        <w:r w:rsidDel="00116173">
          <w:rPr>
            <w:rFonts w:ascii="Courier New" w:hAnsi="Courier New" w:cs="Courier New"/>
            <w:color w:val="008000"/>
            <w:sz w:val="20"/>
            <w:szCs w:val="20"/>
            <w:highlight w:val="white"/>
          </w:rPr>
          <w:delText xml:space="preserve"> By Michael Bell</w:delText>
        </w:r>
      </w:del>
    </w:p>
    <w:p w14:paraId="60867E46" w14:textId="11E92ABC" w:rsidR="00ED3601" w:rsidDel="00116173" w:rsidRDefault="00ED3601" w:rsidP="00ED3601">
      <w:pPr>
        <w:autoSpaceDE w:val="0"/>
        <w:autoSpaceDN w:val="0"/>
        <w:adjustRightInd w:val="0"/>
        <w:spacing w:after="0" w:line="240" w:lineRule="auto"/>
        <w:rPr>
          <w:del w:id="2477" w:author="Michael Bell" w:date="2013-05-06T17:54:00Z"/>
          <w:rFonts w:ascii="Courier New" w:hAnsi="Courier New" w:cs="Courier New"/>
          <w:color w:val="008000"/>
          <w:sz w:val="20"/>
          <w:szCs w:val="20"/>
          <w:highlight w:val="white"/>
        </w:rPr>
      </w:pPr>
      <w:del w:id="2478" w:author="Michael Bell" w:date="2013-05-06T17:54:00Z">
        <w:r w:rsidDel="00116173">
          <w:rPr>
            <w:rFonts w:ascii="Courier New" w:hAnsi="Courier New" w:cs="Courier New"/>
            <w:color w:val="008000"/>
            <w:sz w:val="20"/>
            <w:szCs w:val="20"/>
            <w:highlight w:val="white"/>
          </w:rPr>
          <w:delText xml:space="preserve"> </w:delText>
        </w:r>
      </w:del>
    </w:p>
    <w:p w14:paraId="22A71E3F" w14:textId="39193242" w:rsidR="00ED3601" w:rsidDel="00116173" w:rsidRDefault="00ED3601" w:rsidP="00ED3601">
      <w:pPr>
        <w:autoSpaceDE w:val="0"/>
        <w:autoSpaceDN w:val="0"/>
        <w:adjustRightInd w:val="0"/>
        <w:spacing w:after="0" w:line="240" w:lineRule="auto"/>
        <w:rPr>
          <w:del w:id="2479" w:author="Michael Bell" w:date="2013-05-06T17:54:00Z"/>
          <w:rFonts w:ascii="Courier New" w:hAnsi="Courier New" w:cs="Courier New"/>
          <w:color w:val="008000"/>
          <w:sz w:val="20"/>
          <w:szCs w:val="20"/>
          <w:highlight w:val="white"/>
        </w:rPr>
      </w:pPr>
      <w:del w:id="248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401010" w14:textId="16A9DE27" w:rsidR="00ED3601" w:rsidDel="00116173" w:rsidRDefault="00ED3601" w:rsidP="00ED3601">
      <w:pPr>
        <w:autoSpaceDE w:val="0"/>
        <w:autoSpaceDN w:val="0"/>
        <w:adjustRightInd w:val="0"/>
        <w:spacing w:after="0" w:line="240" w:lineRule="auto"/>
        <w:rPr>
          <w:del w:id="2481" w:author="Michael Bell" w:date="2013-05-06T17:54:00Z"/>
          <w:rFonts w:ascii="Courier New" w:hAnsi="Courier New" w:cs="Courier New"/>
          <w:color w:val="008000"/>
          <w:sz w:val="20"/>
          <w:szCs w:val="20"/>
          <w:highlight w:val="white"/>
        </w:rPr>
      </w:pPr>
      <w:del w:id="2482" w:author="Michael Bell" w:date="2013-05-06T17:54:00Z">
        <w:r w:rsidDel="00116173">
          <w:rPr>
            <w:rFonts w:ascii="Courier New" w:hAnsi="Courier New" w:cs="Courier New"/>
            <w:color w:val="008000"/>
            <w:sz w:val="20"/>
            <w:szCs w:val="20"/>
            <w:highlight w:val="white"/>
          </w:rPr>
          <w:delText xml:space="preserve"> </w:delText>
        </w:r>
      </w:del>
    </w:p>
    <w:p w14:paraId="34B4D9A1" w14:textId="09D48114" w:rsidR="00ED3601" w:rsidDel="00116173" w:rsidRDefault="00ED3601" w:rsidP="00ED3601">
      <w:pPr>
        <w:autoSpaceDE w:val="0"/>
        <w:autoSpaceDN w:val="0"/>
        <w:adjustRightInd w:val="0"/>
        <w:spacing w:after="0" w:line="240" w:lineRule="auto"/>
        <w:rPr>
          <w:del w:id="2483" w:author="Michael Bell" w:date="2013-05-06T17:54:00Z"/>
          <w:rFonts w:ascii="Courier New" w:hAnsi="Courier New" w:cs="Courier New"/>
          <w:color w:val="000000"/>
          <w:sz w:val="20"/>
          <w:szCs w:val="20"/>
          <w:highlight w:val="white"/>
        </w:rPr>
      </w:pPr>
      <w:del w:id="2484" w:author="Michael Bell" w:date="2013-05-06T17:54:00Z">
        <w:r w:rsidDel="00116173">
          <w:rPr>
            <w:rFonts w:ascii="Courier New" w:hAnsi="Courier New" w:cs="Courier New"/>
            <w:color w:val="008000"/>
            <w:sz w:val="20"/>
            <w:szCs w:val="20"/>
            <w:highlight w:val="white"/>
          </w:rPr>
          <w:delText xml:space="preserve"> */</w:delText>
        </w:r>
      </w:del>
    </w:p>
    <w:p w14:paraId="190DC897" w14:textId="3868A087" w:rsidR="00ED3601" w:rsidDel="00116173" w:rsidRDefault="00ED3601" w:rsidP="00ED3601">
      <w:pPr>
        <w:autoSpaceDE w:val="0"/>
        <w:autoSpaceDN w:val="0"/>
        <w:adjustRightInd w:val="0"/>
        <w:spacing w:after="0" w:line="240" w:lineRule="auto"/>
        <w:rPr>
          <w:del w:id="2485" w:author="Michael Bell" w:date="2013-05-06T17:54:00Z"/>
          <w:rFonts w:ascii="Courier New" w:hAnsi="Courier New" w:cs="Courier New"/>
          <w:color w:val="000000"/>
          <w:sz w:val="20"/>
          <w:szCs w:val="20"/>
          <w:highlight w:val="white"/>
        </w:rPr>
      </w:pPr>
    </w:p>
    <w:p w14:paraId="40D4F537" w14:textId="33038D79" w:rsidR="00ED3601" w:rsidDel="00116173" w:rsidRDefault="00ED3601" w:rsidP="00ED3601">
      <w:pPr>
        <w:autoSpaceDE w:val="0"/>
        <w:autoSpaceDN w:val="0"/>
        <w:adjustRightInd w:val="0"/>
        <w:spacing w:after="0" w:line="240" w:lineRule="auto"/>
        <w:rPr>
          <w:del w:id="2486" w:author="Michael Bell" w:date="2013-05-06T17:54:00Z"/>
          <w:rFonts w:ascii="Courier New" w:hAnsi="Courier New" w:cs="Courier New"/>
          <w:color w:val="000000"/>
          <w:sz w:val="20"/>
          <w:szCs w:val="20"/>
          <w:highlight w:val="white"/>
        </w:rPr>
      </w:pPr>
      <w:del w:id="2487"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44D006D6" w14:textId="6AB19465" w:rsidR="00ED3601" w:rsidDel="00116173" w:rsidRDefault="00ED3601" w:rsidP="00ED3601">
      <w:pPr>
        <w:autoSpaceDE w:val="0"/>
        <w:autoSpaceDN w:val="0"/>
        <w:adjustRightInd w:val="0"/>
        <w:spacing w:after="0" w:line="240" w:lineRule="auto"/>
        <w:rPr>
          <w:del w:id="2488" w:author="Michael Bell" w:date="2013-05-06T17:54:00Z"/>
          <w:rFonts w:ascii="Courier New" w:hAnsi="Courier New" w:cs="Courier New"/>
          <w:color w:val="000000"/>
          <w:sz w:val="20"/>
          <w:szCs w:val="20"/>
          <w:highlight w:val="white"/>
        </w:rPr>
      </w:pPr>
      <w:del w:id="2489" w:author="Michael Bell" w:date="2013-05-06T17:54:00Z">
        <w:r w:rsidDel="00116173">
          <w:rPr>
            <w:rFonts w:ascii="Courier New" w:hAnsi="Courier New" w:cs="Courier New"/>
            <w:b/>
            <w:bCs/>
            <w:color w:val="000080"/>
            <w:sz w:val="20"/>
            <w:szCs w:val="20"/>
            <w:highlight w:val="white"/>
          </w:rPr>
          <w:delText>{</w:delText>
        </w:r>
      </w:del>
    </w:p>
    <w:p w14:paraId="7BA320FF" w14:textId="78823EF0" w:rsidR="00ED3601" w:rsidDel="00116173" w:rsidRDefault="00ED3601" w:rsidP="00ED3601">
      <w:pPr>
        <w:autoSpaceDE w:val="0"/>
        <w:autoSpaceDN w:val="0"/>
        <w:adjustRightInd w:val="0"/>
        <w:spacing w:after="0" w:line="240" w:lineRule="auto"/>
        <w:rPr>
          <w:del w:id="2490" w:author="Michael Bell" w:date="2013-05-06T17:54:00Z"/>
          <w:rFonts w:ascii="Courier New" w:hAnsi="Courier New" w:cs="Courier New"/>
          <w:color w:val="000000"/>
          <w:sz w:val="20"/>
          <w:szCs w:val="20"/>
          <w:highlight w:val="white"/>
        </w:rPr>
      </w:pPr>
      <w:del w:id="24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sets the cursor to the correct position and outputs the required text to the lcd*/</w:delText>
        </w:r>
      </w:del>
    </w:p>
    <w:p w14:paraId="3C35CE00" w14:textId="1BA641A3" w:rsidR="00ED3601" w:rsidDel="00116173" w:rsidRDefault="00ED3601" w:rsidP="00ED3601">
      <w:pPr>
        <w:autoSpaceDE w:val="0"/>
        <w:autoSpaceDN w:val="0"/>
        <w:adjustRightInd w:val="0"/>
        <w:spacing w:after="0" w:line="240" w:lineRule="auto"/>
        <w:rPr>
          <w:del w:id="2492" w:author="Michael Bell" w:date="2013-05-06T17:54:00Z"/>
          <w:rFonts w:ascii="Courier New" w:hAnsi="Courier New" w:cs="Courier New"/>
          <w:color w:val="008000"/>
          <w:sz w:val="20"/>
          <w:szCs w:val="20"/>
          <w:highlight w:val="white"/>
        </w:rPr>
      </w:pPr>
      <w:del w:id="2493"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//position the cursor</w:delText>
        </w:r>
      </w:del>
    </w:p>
    <w:p w14:paraId="772C971C" w14:textId="7D6DB590" w:rsidR="00ED3601" w:rsidDel="00116173" w:rsidRDefault="00ED3601" w:rsidP="00ED3601">
      <w:pPr>
        <w:autoSpaceDE w:val="0"/>
        <w:autoSpaceDN w:val="0"/>
        <w:adjustRightInd w:val="0"/>
        <w:spacing w:after="0" w:line="240" w:lineRule="auto"/>
        <w:rPr>
          <w:del w:id="2494" w:author="Michael Bell" w:date="2013-05-06T17:54:00Z"/>
          <w:rFonts w:ascii="Courier New" w:hAnsi="Courier New" w:cs="Courier New"/>
          <w:color w:val="008000"/>
          <w:sz w:val="20"/>
          <w:szCs w:val="20"/>
          <w:highlight w:val="white"/>
        </w:rPr>
      </w:pPr>
      <w:del w:id="2495"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//output text</w:delText>
        </w:r>
      </w:del>
    </w:p>
    <w:p w14:paraId="04AE0775" w14:textId="575A97A7" w:rsidR="00ED3601" w:rsidDel="00116173" w:rsidRDefault="00ED3601" w:rsidP="00ED3601">
      <w:pPr>
        <w:autoSpaceDE w:val="0"/>
        <w:autoSpaceDN w:val="0"/>
        <w:adjustRightInd w:val="0"/>
        <w:spacing w:after="0" w:line="240" w:lineRule="auto"/>
        <w:rPr>
          <w:del w:id="2496" w:author="Michael Bell" w:date="2013-05-06T17:54:00Z"/>
          <w:rFonts w:ascii="Courier New" w:hAnsi="Courier New" w:cs="Courier New"/>
          <w:color w:val="000000"/>
          <w:sz w:val="20"/>
          <w:szCs w:val="20"/>
          <w:highlight w:val="white"/>
        </w:rPr>
      </w:pPr>
      <w:del w:id="2497"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360D7C4" w14:textId="4C404311" w:rsidR="00ED3601" w:rsidDel="00116173" w:rsidRDefault="00ED3601" w:rsidP="00ED3601">
      <w:pPr>
        <w:autoSpaceDE w:val="0"/>
        <w:autoSpaceDN w:val="0"/>
        <w:adjustRightInd w:val="0"/>
        <w:spacing w:after="0" w:line="240" w:lineRule="auto"/>
        <w:rPr>
          <w:del w:id="2498" w:author="Michael Bell" w:date="2013-05-06T17:54:00Z"/>
          <w:rFonts w:ascii="Courier New" w:hAnsi="Courier New" w:cs="Courier New"/>
          <w:color w:val="000000"/>
          <w:sz w:val="20"/>
          <w:szCs w:val="20"/>
          <w:highlight w:val="white"/>
        </w:rPr>
      </w:pPr>
      <w:del w:id="2499"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55423FE3" w14:textId="048741B5" w:rsidR="00ED3601" w:rsidDel="00116173" w:rsidRDefault="00ED3601" w:rsidP="00ED3601">
      <w:pPr>
        <w:autoSpaceDE w:val="0"/>
        <w:autoSpaceDN w:val="0"/>
        <w:adjustRightInd w:val="0"/>
        <w:spacing w:after="0" w:line="240" w:lineRule="auto"/>
        <w:rPr>
          <w:del w:id="2500" w:author="Michael Bell" w:date="2013-05-06T17:54:00Z"/>
          <w:rFonts w:ascii="Courier New" w:hAnsi="Courier New" w:cs="Courier New"/>
          <w:color w:val="000000"/>
          <w:sz w:val="20"/>
          <w:szCs w:val="20"/>
          <w:highlight w:val="white"/>
        </w:rPr>
      </w:pPr>
      <w:del w:id="2501" w:author="Michael Bell" w:date="2013-05-06T17:54:00Z">
        <w:r w:rsidDel="00116173">
          <w:rPr>
            <w:rFonts w:ascii="Courier New" w:hAnsi="Courier New" w:cs="Courier New"/>
            <w:b/>
            <w:bCs/>
            <w:color w:val="000080"/>
            <w:sz w:val="20"/>
            <w:szCs w:val="20"/>
            <w:highlight w:val="white"/>
          </w:rPr>
          <w:delText>}</w:delText>
        </w:r>
      </w:del>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764D7F31" w14:textId="77777777" w:rsidR="003A2FEE" w:rsidRDefault="003A2FEE" w:rsidP="003A2FEE">
      <w:pPr>
        <w:autoSpaceDE w:val="0"/>
        <w:autoSpaceDN w:val="0"/>
        <w:adjustRightInd w:val="0"/>
        <w:spacing w:after="0" w:line="240" w:lineRule="auto"/>
        <w:rPr>
          <w:ins w:id="2502" w:author="Michael Bell" w:date="2013-05-06T18:04:00Z"/>
          <w:rFonts w:ascii="Courier New" w:hAnsi="Courier New" w:cs="Courier New"/>
          <w:color w:val="008000"/>
          <w:sz w:val="20"/>
          <w:szCs w:val="20"/>
          <w:highlight w:val="white"/>
        </w:rPr>
      </w:pPr>
      <w:ins w:id="2503" w:author="Michael Bell" w:date="2013-05-06T18:04:00Z">
        <w:r>
          <w:rPr>
            <w:rFonts w:ascii="Courier New" w:hAnsi="Courier New" w:cs="Courier New"/>
            <w:color w:val="008000"/>
            <w:sz w:val="20"/>
            <w:szCs w:val="20"/>
            <w:highlight w:val="white"/>
          </w:rPr>
          <w:t>/*</w:t>
        </w:r>
      </w:ins>
    </w:p>
    <w:p w14:paraId="16157217" w14:textId="77777777" w:rsidR="003A2FEE" w:rsidRDefault="003A2FEE" w:rsidP="003A2FEE">
      <w:pPr>
        <w:autoSpaceDE w:val="0"/>
        <w:autoSpaceDN w:val="0"/>
        <w:adjustRightInd w:val="0"/>
        <w:spacing w:after="0" w:line="240" w:lineRule="auto"/>
        <w:rPr>
          <w:ins w:id="2504" w:author="Michael Bell" w:date="2013-05-06T18:04:00Z"/>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ins w:id="2505" w:author="Michael Bell" w:date="2013-05-06T18:04:00Z"/>
          <w:rFonts w:ascii="Courier New" w:hAnsi="Courier New" w:cs="Courier New"/>
          <w:color w:val="008000"/>
          <w:sz w:val="20"/>
          <w:szCs w:val="20"/>
          <w:highlight w:val="white"/>
        </w:rPr>
      </w:pPr>
      <w:ins w:id="2506" w:author="Michael Bell" w:date="2013-05-06T18:04:00Z">
        <w:r>
          <w:rPr>
            <w:rFonts w:ascii="Courier New" w:hAnsi="Courier New" w:cs="Courier New"/>
            <w:color w:val="008000"/>
            <w:sz w:val="20"/>
            <w:szCs w:val="20"/>
            <w:highlight w:val="white"/>
          </w:rPr>
          <w:t xml:space="preserve"> BELTRAK</w:t>
        </w:r>
      </w:ins>
    </w:p>
    <w:p w14:paraId="1085A4AC" w14:textId="77777777" w:rsidR="003A2FEE" w:rsidRDefault="003A2FEE" w:rsidP="003A2FEE">
      <w:pPr>
        <w:autoSpaceDE w:val="0"/>
        <w:autoSpaceDN w:val="0"/>
        <w:adjustRightInd w:val="0"/>
        <w:spacing w:after="0" w:line="240" w:lineRule="auto"/>
        <w:rPr>
          <w:ins w:id="2507" w:author="Michael Bell" w:date="2013-05-06T18:04:00Z"/>
          <w:rFonts w:ascii="Courier New" w:hAnsi="Courier New" w:cs="Courier New"/>
          <w:color w:val="008000"/>
          <w:sz w:val="20"/>
          <w:szCs w:val="20"/>
          <w:highlight w:val="white"/>
        </w:rPr>
      </w:pPr>
      <w:ins w:id="2508" w:author="Michael Bell" w:date="2013-05-06T18:04:00Z">
        <w:r>
          <w:rPr>
            <w:rFonts w:ascii="Courier New" w:hAnsi="Courier New" w:cs="Courier New"/>
            <w:color w:val="008000"/>
            <w:sz w:val="20"/>
            <w:szCs w:val="20"/>
            <w:highlight w:val="white"/>
          </w:rPr>
          <w:t xml:space="preserve"> </w:t>
        </w:r>
      </w:ins>
    </w:p>
    <w:p w14:paraId="720B227D" w14:textId="77777777" w:rsidR="003A2FEE" w:rsidRDefault="003A2FEE" w:rsidP="003A2FEE">
      <w:pPr>
        <w:autoSpaceDE w:val="0"/>
        <w:autoSpaceDN w:val="0"/>
        <w:adjustRightInd w:val="0"/>
        <w:spacing w:after="0" w:line="240" w:lineRule="auto"/>
        <w:rPr>
          <w:ins w:id="2509" w:author="Michael Bell" w:date="2013-05-06T18:04:00Z"/>
          <w:rFonts w:ascii="Courier New" w:hAnsi="Courier New" w:cs="Courier New"/>
          <w:color w:val="008000"/>
          <w:sz w:val="20"/>
          <w:szCs w:val="20"/>
          <w:highlight w:val="white"/>
        </w:rPr>
      </w:pPr>
      <w:ins w:id="2510" w:author="Michael Bell" w:date="2013-05-06T18:04:00Z">
        <w:r>
          <w:rPr>
            <w:rFonts w:ascii="Courier New" w:hAnsi="Courier New" w:cs="Courier New"/>
            <w:color w:val="008000"/>
            <w:sz w:val="20"/>
            <w:szCs w:val="20"/>
            <w:highlight w:val="white"/>
          </w:rPr>
          <w:t xml:space="preserve"> V1.0</w:t>
        </w:r>
      </w:ins>
    </w:p>
    <w:p w14:paraId="3037049B" w14:textId="77777777" w:rsidR="003A2FEE" w:rsidRDefault="003A2FEE" w:rsidP="003A2FEE">
      <w:pPr>
        <w:autoSpaceDE w:val="0"/>
        <w:autoSpaceDN w:val="0"/>
        <w:adjustRightInd w:val="0"/>
        <w:spacing w:after="0" w:line="240" w:lineRule="auto"/>
        <w:rPr>
          <w:ins w:id="2511" w:author="Michael Bell" w:date="2013-05-06T18:04:00Z"/>
          <w:rFonts w:ascii="Courier New" w:hAnsi="Courier New" w:cs="Courier New"/>
          <w:color w:val="008000"/>
          <w:sz w:val="20"/>
          <w:szCs w:val="20"/>
          <w:highlight w:val="white"/>
        </w:rPr>
      </w:pPr>
      <w:ins w:id="2512" w:author="Michael Bell" w:date="2013-05-06T18:04:00Z">
        <w:r>
          <w:rPr>
            <w:rFonts w:ascii="Courier New" w:hAnsi="Courier New" w:cs="Courier New"/>
            <w:color w:val="008000"/>
            <w:sz w:val="20"/>
            <w:szCs w:val="20"/>
            <w:highlight w:val="white"/>
          </w:rPr>
          <w:t xml:space="preserve"> </w:t>
        </w:r>
      </w:ins>
    </w:p>
    <w:p w14:paraId="49B87710" w14:textId="77777777" w:rsidR="003A2FEE" w:rsidRDefault="003A2FEE" w:rsidP="003A2FEE">
      <w:pPr>
        <w:autoSpaceDE w:val="0"/>
        <w:autoSpaceDN w:val="0"/>
        <w:adjustRightInd w:val="0"/>
        <w:spacing w:after="0" w:line="240" w:lineRule="auto"/>
        <w:rPr>
          <w:ins w:id="2513" w:author="Michael Bell" w:date="2013-05-06T18:04:00Z"/>
          <w:rFonts w:ascii="Courier New" w:hAnsi="Courier New" w:cs="Courier New"/>
          <w:color w:val="008000"/>
          <w:sz w:val="20"/>
          <w:szCs w:val="20"/>
          <w:highlight w:val="white"/>
        </w:rPr>
      </w:pPr>
      <w:ins w:id="2514" w:author="Michael Bell" w:date="2013-05-06T18:04:00Z">
        <w:r>
          <w:rPr>
            <w:rFonts w:ascii="Courier New" w:hAnsi="Courier New" w:cs="Courier New"/>
            <w:color w:val="008000"/>
            <w:sz w:val="20"/>
            <w:szCs w:val="20"/>
            <w:highlight w:val="white"/>
          </w:rPr>
          <w:t xml:space="preserve"> Hornby trainset automation</w:t>
        </w:r>
      </w:ins>
    </w:p>
    <w:p w14:paraId="44BC88F6" w14:textId="77777777" w:rsidR="003A2FEE" w:rsidRDefault="003A2FEE" w:rsidP="003A2FEE">
      <w:pPr>
        <w:autoSpaceDE w:val="0"/>
        <w:autoSpaceDN w:val="0"/>
        <w:adjustRightInd w:val="0"/>
        <w:spacing w:after="0" w:line="240" w:lineRule="auto"/>
        <w:rPr>
          <w:ins w:id="2515" w:author="Michael Bell" w:date="2013-05-06T18:04:00Z"/>
          <w:rFonts w:ascii="Courier New" w:hAnsi="Courier New" w:cs="Courier New"/>
          <w:color w:val="008000"/>
          <w:sz w:val="20"/>
          <w:szCs w:val="20"/>
          <w:highlight w:val="white"/>
        </w:rPr>
      </w:pPr>
      <w:ins w:id="2516" w:author="Michael Bell" w:date="2013-05-06T18:04:00Z">
        <w:r>
          <w:rPr>
            <w:rFonts w:ascii="Courier New" w:hAnsi="Courier New" w:cs="Courier New"/>
            <w:color w:val="008000"/>
            <w:sz w:val="20"/>
            <w:szCs w:val="20"/>
            <w:highlight w:val="white"/>
          </w:rPr>
          <w:t xml:space="preserve"> </w:t>
        </w:r>
      </w:ins>
    </w:p>
    <w:p w14:paraId="0FDF31A4" w14:textId="77777777" w:rsidR="003A2FEE" w:rsidRDefault="003A2FEE" w:rsidP="003A2FEE">
      <w:pPr>
        <w:autoSpaceDE w:val="0"/>
        <w:autoSpaceDN w:val="0"/>
        <w:adjustRightInd w:val="0"/>
        <w:spacing w:after="0" w:line="240" w:lineRule="auto"/>
        <w:rPr>
          <w:ins w:id="2517" w:author="Michael Bell" w:date="2013-05-06T18:04:00Z"/>
          <w:rFonts w:ascii="Courier New" w:hAnsi="Courier New" w:cs="Courier New"/>
          <w:color w:val="008000"/>
          <w:sz w:val="20"/>
          <w:szCs w:val="20"/>
          <w:highlight w:val="white"/>
        </w:rPr>
      </w:pPr>
      <w:ins w:id="2518" w:author="Michael Bell" w:date="2013-05-06T18:04:00Z">
        <w:r>
          <w:rPr>
            <w:rFonts w:ascii="Courier New" w:hAnsi="Courier New" w:cs="Courier New"/>
            <w:color w:val="008000"/>
            <w:sz w:val="20"/>
            <w:szCs w:val="20"/>
            <w:highlight w:val="white"/>
          </w:rPr>
          <w:t xml:space="preserve"> By Michael Bell</w:t>
        </w:r>
      </w:ins>
    </w:p>
    <w:p w14:paraId="0080261E" w14:textId="77777777" w:rsidR="003A2FEE" w:rsidRDefault="003A2FEE" w:rsidP="003A2FEE">
      <w:pPr>
        <w:autoSpaceDE w:val="0"/>
        <w:autoSpaceDN w:val="0"/>
        <w:adjustRightInd w:val="0"/>
        <w:spacing w:after="0" w:line="240" w:lineRule="auto"/>
        <w:rPr>
          <w:ins w:id="2519" w:author="Michael Bell" w:date="2013-05-06T18:04:00Z"/>
          <w:rFonts w:ascii="Courier New" w:hAnsi="Courier New" w:cs="Courier New"/>
          <w:color w:val="008000"/>
          <w:sz w:val="20"/>
          <w:szCs w:val="20"/>
          <w:highlight w:val="white"/>
        </w:rPr>
      </w:pPr>
      <w:ins w:id="2520" w:author="Michael Bell" w:date="2013-05-06T18:04:00Z">
        <w:r>
          <w:rPr>
            <w:rFonts w:ascii="Courier New" w:hAnsi="Courier New" w:cs="Courier New"/>
            <w:color w:val="008000"/>
            <w:sz w:val="20"/>
            <w:szCs w:val="20"/>
            <w:highlight w:val="white"/>
          </w:rPr>
          <w:t xml:space="preserve"> </w:t>
        </w:r>
      </w:ins>
    </w:p>
    <w:p w14:paraId="4F42EF97" w14:textId="77777777" w:rsidR="003A2FEE" w:rsidRDefault="003A2FEE" w:rsidP="003A2FEE">
      <w:pPr>
        <w:autoSpaceDE w:val="0"/>
        <w:autoSpaceDN w:val="0"/>
        <w:adjustRightInd w:val="0"/>
        <w:spacing w:after="0" w:line="240" w:lineRule="auto"/>
        <w:rPr>
          <w:ins w:id="2521" w:author="Michael Bell" w:date="2013-05-06T18:04:00Z"/>
          <w:rFonts w:ascii="Courier New" w:hAnsi="Courier New" w:cs="Courier New"/>
          <w:color w:val="008000"/>
          <w:sz w:val="20"/>
          <w:szCs w:val="20"/>
          <w:highlight w:val="white"/>
        </w:rPr>
      </w:pPr>
      <w:ins w:id="2522" w:author="Michael Bell" w:date="2013-05-06T18:04:00Z">
        <w:r>
          <w:rPr>
            <w:rFonts w:ascii="Courier New" w:hAnsi="Courier New" w:cs="Courier New"/>
            <w:color w:val="008000"/>
            <w:sz w:val="20"/>
            <w:szCs w:val="20"/>
            <w:highlight w:val="white"/>
          </w:rPr>
          <w:t xml:space="preserve"> Programing started: 02/02/2013 at 14:08</w:t>
        </w:r>
      </w:ins>
    </w:p>
    <w:p w14:paraId="55EE5184" w14:textId="77777777" w:rsidR="003A2FEE" w:rsidRDefault="003A2FEE" w:rsidP="003A2FEE">
      <w:pPr>
        <w:autoSpaceDE w:val="0"/>
        <w:autoSpaceDN w:val="0"/>
        <w:adjustRightInd w:val="0"/>
        <w:spacing w:after="0" w:line="240" w:lineRule="auto"/>
        <w:rPr>
          <w:ins w:id="2523" w:author="Michael Bell" w:date="2013-05-06T18:04:00Z"/>
          <w:rFonts w:ascii="Courier New" w:hAnsi="Courier New" w:cs="Courier New"/>
          <w:color w:val="008000"/>
          <w:sz w:val="20"/>
          <w:szCs w:val="20"/>
          <w:highlight w:val="white"/>
        </w:rPr>
      </w:pPr>
      <w:ins w:id="2524" w:author="Michael Bell" w:date="2013-05-06T18:04:00Z">
        <w:r>
          <w:rPr>
            <w:rFonts w:ascii="Courier New" w:hAnsi="Courier New" w:cs="Courier New"/>
            <w:color w:val="008000"/>
            <w:sz w:val="20"/>
            <w:szCs w:val="20"/>
            <w:highlight w:val="white"/>
          </w:rPr>
          <w:t xml:space="preserve"> </w:t>
        </w:r>
      </w:ins>
    </w:p>
    <w:p w14:paraId="32BA1C35" w14:textId="77777777" w:rsidR="003A2FEE" w:rsidRDefault="003A2FEE" w:rsidP="003A2FEE">
      <w:pPr>
        <w:autoSpaceDE w:val="0"/>
        <w:autoSpaceDN w:val="0"/>
        <w:adjustRightInd w:val="0"/>
        <w:spacing w:after="0" w:line="240" w:lineRule="auto"/>
        <w:rPr>
          <w:ins w:id="2525" w:author="Michael Bell" w:date="2013-05-06T18:04:00Z"/>
          <w:rFonts w:ascii="Courier New" w:hAnsi="Courier New" w:cs="Courier New"/>
          <w:color w:val="008000"/>
          <w:sz w:val="20"/>
          <w:szCs w:val="20"/>
          <w:highlight w:val="white"/>
        </w:rPr>
      </w:pPr>
      <w:ins w:id="2526" w:author="Michael Bell" w:date="2013-05-06T18:04:00Z">
        <w:r>
          <w:rPr>
            <w:rFonts w:ascii="Courier New" w:hAnsi="Courier New" w:cs="Courier New"/>
            <w:color w:val="008000"/>
            <w:sz w:val="20"/>
            <w:szCs w:val="20"/>
            <w:highlight w:val="white"/>
          </w:rPr>
          <w:t xml:space="preserve"> Programing completed: 06/05/2013 at 17:45</w:t>
        </w:r>
      </w:ins>
    </w:p>
    <w:p w14:paraId="28D8DC45" w14:textId="77777777" w:rsidR="003A2FEE" w:rsidRDefault="003A2FEE" w:rsidP="003A2FEE">
      <w:pPr>
        <w:autoSpaceDE w:val="0"/>
        <w:autoSpaceDN w:val="0"/>
        <w:adjustRightInd w:val="0"/>
        <w:spacing w:after="0" w:line="240" w:lineRule="auto"/>
        <w:rPr>
          <w:ins w:id="2527" w:author="Michael Bell" w:date="2013-05-06T18:04:00Z"/>
          <w:rFonts w:ascii="Courier New" w:hAnsi="Courier New" w:cs="Courier New"/>
          <w:color w:val="008000"/>
          <w:sz w:val="20"/>
          <w:szCs w:val="20"/>
          <w:highlight w:val="white"/>
        </w:rPr>
      </w:pPr>
      <w:ins w:id="2528" w:author="Michael Bell" w:date="2013-05-06T18:04:00Z">
        <w:r>
          <w:rPr>
            <w:rFonts w:ascii="Courier New" w:hAnsi="Courier New" w:cs="Courier New"/>
            <w:color w:val="008000"/>
            <w:sz w:val="20"/>
            <w:szCs w:val="20"/>
            <w:highlight w:val="white"/>
          </w:rPr>
          <w:t xml:space="preserve"> </w:t>
        </w:r>
      </w:ins>
    </w:p>
    <w:p w14:paraId="228713B1" w14:textId="77777777" w:rsidR="003A2FEE" w:rsidRDefault="003A2FEE" w:rsidP="003A2FEE">
      <w:pPr>
        <w:autoSpaceDE w:val="0"/>
        <w:autoSpaceDN w:val="0"/>
        <w:adjustRightInd w:val="0"/>
        <w:spacing w:after="0" w:line="240" w:lineRule="auto"/>
        <w:rPr>
          <w:ins w:id="2529" w:author="Michael Bell" w:date="2013-05-06T18:04:00Z"/>
          <w:rFonts w:ascii="Courier New" w:hAnsi="Courier New" w:cs="Courier New"/>
          <w:color w:val="000000"/>
          <w:sz w:val="20"/>
          <w:szCs w:val="20"/>
          <w:highlight w:val="white"/>
        </w:rPr>
      </w:pPr>
      <w:ins w:id="2530" w:author="Michael Bell" w:date="2013-05-06T18:04:00Z">
        <w:r>
          <w:rPr>
            <w:rFonts w:ascii="Courier New" w:hAnsi="Courier New" w:cs="Courier New"/>
            <w:color w:val="008000"/>
            <w:sz w:val="20"/>
            <w:szCs w:val="20"/>
            <w:highlight w:val="white"/>
          </w:rPr>
          <w:t xml:space="preserve"> */</w:t>
        </w:r>
      </w:ins>
    </w:p>
    <w:p w14:paraId="330B31DC" w14:textId="77777777" w:rsidR="003A2FEE" w:rsidRDefault="003A2FEE" w:rsidP="003A2FEE">
      <w:pPr>
        <w:autoSpaceDE w:val="0"/>
        <w:autoSpaceDN w:val="0"/>
        <w:adjustRightInd w:val="0"/>
        <w:spacing w:after="0" w:line="240" w:lineRule="auto"/>
        <w:rPr>
          <w:ins w:id="2531" w:author="Michael Bell" w:date="2013-05-06T18:04:00Z"/>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ins w:id="2532" w:author="Michael Bell" w:date="2013-05-06T18:04:00Z"/>
          <w:rFonts w:ascii="Courier New" w:hAnsi="Courier New" w:cs="Courier New"/>
          <w:color w:val="000000"/>
          <w:sz w:val="20"/>
          <w:szCs w:val="20"/>
          <w:highlight w:val="white"/>
        </w:rPr>
      </w:pPr>
      <w:ins w:id="2533"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2EF38331" w14:textId="77777777" w:rsidR="003A2FEE" w:rsidRDefault="003A2FEE" w:rsidP="003A2FEE">
      <w:pPr>
        <w:autoSpaceDE w:val="0"/>
        <w:autoSpaceDN w:val="0"/>
        <w:adjustRightInd w:val="0"/>
        <w:spacing w:after="0" w:line="240" w:lineRule="auto"/>
        <w:rPr>
          <w:ins w:id="2534" w:author="Michael Bell" w:date="2013-05-06T18:04:00Z"/>
          <w:rFonts w:ascii="Courier New" w:hAnsi="Courier New" w:cs="Courier New"/>
          <w:color w:val="000000"/>
          <w:sz w:val="20"/>
          <w:szCs w:val="20"/>
          <w:highlight w:val="white"/>
        </w:rPr>
      </w:pPr>
      <w:ins w:id="2535" w:author="Michael Bell" w:date="2013-05-06T18:04:00Z">
        <w:r>
          <w:rPr>
            <w:rFonts w:ascii="Courier New" w:hAnsi="Courier New" w:cs="Courier New"/>
            <w:b/>
            <w:bCs/>
            <w:color w:val="000080"/>
            <w:sz w:val="20"/>
            <w:szCs w:val="20"/>
            <w:highlight w:val="white"/>
          </w:rPr>
          <w:t>{</w:t>
        </w:r>
      </w:ins>
    </w:p>
    <w:p w14:paraId="4EFCC5B8" w14:textId="77777777" w:rsidR="003A2FEE" w:rsidRDefault="003A2FEE" w:rsidP="003A2FEE">
      <w:pPr>
        <w:autoSpaceDE w:val="0"/>
        <w:autoSpaceDN w:val="0"/>
        <w:adjustRightInd w:val="0"/>
        <w:spacing w:after="0" w:line="240" w:lineRule="auto"/>
        <w:rPr>
          <w:ins w:id="2536" w:author="Michael Bell" w:date="2013-05-06T18:04:00Z"/>
          <w:rFonts w:ascii="Courier New" w:hAnsi="Courier New" w:cs="Courier New"/>
          <w:color w:val="000000"/>
          <w:sz w:val="20"/>
          <w:szCs w:val="20"/>
          <w:highlight w:val="white"/>
        </w:rPr>
      </w:pPr>
      <w:ins w:id="2537" w:author="Michael Bell" w:date="2013-05-06T18:04:00Z">
        <w:r>
          <w:rPr>
            <w:rFonts w:ascii="Courier New" w:hAnsi="Courier New" w:cs="Courier New"/>
            <w:color w:val="000000"/>
            <w:sz w:val="20"/>
            <w:szCs w:val="20"/>
            <w:highlight w:val="white"/>
          </w:rPr>
          <w:t xml:space="preserve">  </w:t>
        </w:r>
      </w:ins>
    </w:p>
    <w:p w14:paraId="5239F24B" w14:textId="77777777" w:rsidR="003A2FEE" w:rsidRDefault="003A2FEE" w:rsidP="003A2FEE">
      <w:pPr>
        <w:autoSpaceDE w:val="0"/>
        <w:autoSpaceDN w:val="0"/>
        <w:adjustRightInd w:val="0"/>
        <w:spacing w:after="0" w:line="240" w:lineRule="auto"/>
        <w:rPr>
          <w:ins w:id="2538" w:author="Michael Bell" w:date="2013-05-06T18:04:00Z"/>
          <w:rFonts w:ascii="Courier New" w:hAnsi="Courier New" w:cs="Courier New"/>
          <w:color w:val="008000"/>
          <w:sz w:val="20"/>
          <w:szCs w:val="20"/>
          <w:highlight w:val="white"/>
        </w:rPr>
      </w:pPr>
      <w:ins w:id="2539"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ins>
    </w:p>
    <w:p w14:paraId="141107E8" w14:textId="77777777" w:rsidR="003A2FEE" w:rsidRDefault="003A2FEE" w:rsidP="003A2FEE">
      <w:pPr>
        <w:autoSpaceDE w:val="0"/>
        <w:autoSpaceDN w:val="0"/>
        <w:adjustRightInd w:val="0"/>
        <w:spacing w:after="0" w:line="240" w:lineRule="auto"/>
        <w:rPr>
          <w:ins w:id="2540" w:author="Michael Bell" w:date="2013-05-06T18:04:00Z"/>
          <w:rFonts w:ascii="Courier New" w:hAnsi="Courier New" w:cs="Courier New"/>
          <w:color w:val="008000"/>
          <w:sz w:val="20"/>
          <w:szCs w:val="20"/>
          <w:highlight w:val="white"/>
        </w:rPr>
      </w:pPr>
      <w:ins w:id="2541"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ins>
    </w:p>
    <w:p w14:paraId="6C690EE5" w14:textId="77777777" w:rsidR="003A2FEE" w:rsidRDefault="003A2FEE" w:rsidP="003A2FEE">
      <w:pPr>
        <w:autoSpaceDE w:val="0"/>
        <w:autoSpaceDN w:val="0"/>
        <w:adjustRightInd w:val="0"/>
        <w:spacing w:after="0" w:line="240" w:lineRule="auto"/>
        <w:rPr>
          <w:ins w:id="2542" w:author="Michael Bell" w:date="2013-05-06T18:04:00Z"/>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ins w:id="2543" w:author="Michael Bell" w:date="2013-05-06T18:04:00Z"/>
          <w:rFonts w:ascii="Courier New" w:hAnsi="Courier New" w:cs="Courier New"/>
          <w:color w:val="008000"/>
          <w:sz w:val="20"/>
          <w:szCs w:val="20"/>
          <w:highlight w:val="white"/>
        </w:rPr>
      </w:pPr>
      <w:ins w:id="2544"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ins>
    </w:p>
    <w:p w14:paraId="1C9DF37C" w14:textId="77777777" w:rsidR="003A2FEE" w:rsidRDefault="003A2FEE" w:rsidP="003A2FEE">
      <w:pPr>
        <w:autoSpaceDE w:val="0"/>
        <w:autoSpaceDN w:val="0"/>
        <w:adjustRightInd w:val="0"/>
        <w:spacing w:after="0" w:line="240" w:lineRule="auto"/>
        <w:rPr>
          <w:ins w:id="2545" w:author="Michael Bell" w:date="2013-05-06T18:04:00Z"/>
          <w:rFonts w:ascii="Courier New" w:hAnsi="Courier New" w:cs="Courier New"/>
          <w:color w:val="000000"/>
          <w:sz w:val="20"/>
          <w:szCs w:val="20"/>
          <w:highlight w:val="white"/>
        </w:rPr>
      </w:pPr>
      <w:ins w:id="2546" w:author="Michael Bell" w:date="2013-05-06T18:04:00Z">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ins>
    </w:p>
    <w:p w14:paraId="72929A3C" w14:textId="77777777" w:rsidR="003A2FEE" w:rsidRDefault="003A2FEE" w:rsidP="003A2FEE">
      <w:pPr>
        <w:autoSpaceDE w:val="0"/>
        <w:autoSpaceDN w:val="0"/>
        <w:adjustRightInd w:val="0"/>
        <w:spacing w:after="0" w:line="240" w:lineRule="auto"/>
        <w:rPr>
          <w:ins w:id="2547" w:author="Michael Bell" w:date="2013-05-06T18:04:00Z"/>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ins w:id="2548" w:author="Michael Bell" w:date="2013-05-06T18:04:00Z"/>
          <w:rFonts w:ascii="Courier New" w:hAnsi="Courier New" w:cs="Courier New"/>
          <w:color w:val="008000"/>
          <w:sz w:val="20"/>
          <w:szCs w:val="20"/>
          <w:highlight w:val="white"/>
        </w:rPr>
      </w:pPr>
      <w:ins w:id="2549"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ins>
    </w:p>
    <w:p w14:paraId="4B2C5186" w14:textId="77777777" w:rsidR="003A2FEE" w:rsidRDefault="003A2FEE" w:rsidP="003A2FEE">
      <w:pPr>
        <w:autoSpaceDE w:val="0"/>
        <w:autoSpaceDN w:val="0"/>
        <w:adjustRightInd w:val="0"/>
        <w:spacing w:after="0" w:line="240" w:lineRule="auto"/>
        <w:rPr>
          <w:ins w:id="2550" w:author="Michael Bell" w:date="2013-05-06T18:04:00Z"/>
          <w:rFonts w:ascii="Courier New" w:hAnsi="Courier New" w:cs="Courier New"/>
          <w:color w:val="000000"/>
          <w:sz w:val="20"/>
          <w:szCs w:val="20"/>
          <w:highlight w:val="white"/>
        </w:rPr>
      </w:pPr>
      <w:ins w:id="2551"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ins>
    </w:p>
    <w:p w14:paraId="7E406628" w14:textId="77777777" w:rsidR="003A2FEE" w:rsidRDefault="003A2FEE" w:rsidP="003A2FEE">
      <w:pPr>
        <w:autoSpaceDE w:val="0"/>
        <w:autoSpaceDN w:val="0"/>
        <w:adjustRightInd w:val="0"/>
        <w:spacing w:after="0" w:line="240" w:lineRule="auto"/>
        <w:rPr>
          <w:ins w:id="2552" w:author="Michael Bell" w:date="2013-05-06T18:04:00Z"/>
          <w:rFonts w:ascii="Courier New" w:hAnsi="Courier New" w:cs="Courier New"/>
          <w:color w:val="000000"/>
          <w:sz w:val="20"/>
          <w:szCs w:val="20"/>
          <w:highlight w:val="white"/>
        </w:rPr>
      </w:pPr>
      <w:ins w:id="2553"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9BFCA1" w14:textId="77777777" w:rsidR="003A2FEE" w:rsidRDefault="003A2FEE" w:rsidP="003A2FEE">
      <w:pPr>
        <w:autoSpaceDE w:val="0"/>
        <w:autoSpaceDN w:val="0"/>
        <w:adjustRightInd w:val="0"/>
        <w:spacing w:after="0" w:line="240" w:lineRule="auto"/>
        <w:rPr>
          <w:ins w:id="2554" w:author="Michael Bell" w:date="2013-05-06T18:04:00Z"/>
          <w:rFonts w:ascii="Courier New" w:hAnsi="Courier New" w:cs="Courier New"/>
          <w:color w:val="008000"/>
          <w:sz w:val="20"/>
          <w:szCs w:val="20"/>
          <w:highlight w:val="white"/>
        </w:rPr>
      </w:pPr>
      <w:ins w:id="2555"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ins>
    </w:p>
    <w:p w14:paraId="063755C7" w14:textId="77777777" w:rsidR="003A2FEE" w:rsidRDefault="003A2FEE" w:rsidP="003A2FEE">
      <w:pPr>
        <w:autoSpaceDE w:val="0"/>
        <w:autoSpaceDN w:val="0"/>
        <w:adjustRightInd w:val="0"/>
        <w:spacing w:after="0" w:line="240" w:lineRule="auto"/>
        <w:rPr>
          <w:ins w:id="2556" w:author="Michael Bell" w:date="2013-05-06T18:04:00Z"/>
          <w:rFonts w:ascii="Courier New" w:hAnsi="Courier New" w:cs="Courier New"/>
          <w:color w:val="000000"/>
          <w:sz w:val="20"/>
          <w:szCs w:val="20"/>
          <w:highlight w:val="white"/>
        </w:rPr>
      </w:pPr>
      <w:ins w:id="2557"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E269FE" w14:textId="77777777" w:rsidR="003A2FEE" w:rsidRDefault="003A2FEE" w:rsidP="003A2FEE">
      <w:pPr>
        <w:autoSpaceDE w:val="0"/>
        <w:autoSpaceDN w:val="0"/>
        <w:adjustRightInd w:val="0"/>
        <w:spacing w:after="0" w:line="240" w:lineRule="auto"/>
        <w:rPr>
          <w:ins w:id="2558" w:author="Michael Bell" w:date="2013-05-06T18:04:00Z"/>
          <w:rFonts w:ascii="Courier New" w:hAnsi="Courier New" w:cs="Courier New"/>
          <w:color w:val="000000"/>
          <w:sz w:val="20"/>
          <w:szCs w:val="20"/>
          <w:highlight w:val="white"/>
        </w:rPr>
      </w:pPr>
      <w:ins w:id="2559"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7008FFAD" w14:textId="77777777" w:rsidR="003A2FEE" w:rsidRDefault="003A2FEE" w:rsidP="003A2FEE">
      <w:pPr>
        <w:autoSpaceDE w:val="0"/>
        <w:autoSpaceDN w:val="0"/>
        <w:adjustRightInd w:val="0"/>
        <w:spacing w:after="0" w:line="240" w:lineRule="auto"/>
        <w:rPr>
          <w:ins w:id="2560" w:author="Michael Bell" w:date="2013-05-06T18:04:00Z"/>
          <w:rFonts w:ascii="Courier New" w:hAnsi="Courier New" w:cs="Courier New"/>
          <w:color w:val="000000"/>
          <w:sz w:val="20"/>
          <w:szCs w:val="20"/>
          <w:highlight w:val="white"/>
        </w:rPr>
      </w:pPr>
      <w:ins w:id="2561"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4577DA" w14:textId="77777777" w:rsidR="003A2FEE" w:rsidRDefault="003A2FEE" w:rsidP="003A2FEE">
      <w:pPr>
        <w:autoSpaceDE w:val="0"/>
        <w:autoSpaceDN w:val="0"/>
        <w:adjustRightInd w:val="0"/>
        <w:spacing w:after="0" w:line="240" w:lineRule="auto"/>
        <w:rPr>
          <w:ins w:id="2562" w:author="Michael Bell" w:date="2013-05-06T18:04:00Z"/>
          <w:rFonts w:ascii="Courier New" w:hAnsi="Courier New" w:cs="Courier New"/>
          <w:color w:val="000000"/>
          <w:sz w:val="20"/>
          <w:szCs w:val="20"/>
          <w:highlight w:val="white"/>
        </w:rPr>
      </w:pPr>
      <w:ins w:id="2563"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ins>
    </w:p>
    <w:p w14:paraId="18139E2B" w14:textId="77777777" w:rsidR="003A2FEE" w:rsidRDefault="003A2FEE" w:rsidP="003A2FEE">
      <w:pPr>
        <w:autoSpaceDE w:val="0"/>
        <w:autoSpaceDN w:val="0"/>
        <w:adjustRightInd w:val="0"/>
        <w:spacing w:after="0" w:line="240" w:lineRule="auto"/>
        <w:rPr>
          <w:ins w:id="2564" w:author="Michael Bell" w:date="2013-05-06T18:04:00Z"/>
          <w:rFonts w:ascii="Courier New" w:hAnsi="Courier New" w:cs="Courier New"/>
          <w:color w:val="000000"/>
          <w:sz w:val="20"/>
          <w:szCs w:val="20"/>
          <w:highlight w:val="white"/>
        </w:rPr>
      </w:pPr>
      <w:ins w:id="2565"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3A7A566" w14:textId="77777777" w:rsidR="003A2FEE" w:rsidRDefault="003A2FEE" w:rsidP="003A2FEE">
      <w:pPr>
        <w:autoSpaceDE w:val="0"/>
        <w:autoSpaceDN w:val="0"/>
        <w:adjustRightInd w:val="0"/>
        <w:spacing w:after="0" w:line="240" w:lineRule="auto"/>
        <w:rPr>
          <w:ins w:id="2566" w:author="Michael Bell" w:date="2013-05-06T18:04:00Z"/>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ins w:id="2567" w:author="Michael Bell" w:date="2013-05-06T18:04:00Z"/>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ins w:id="2568" w:author="Michael Bell" w:date="2013-05-06T18:04:00Z"/>
          <w:rFonts w:ascii="Courier New" w:hAnsi="Courier New" w:cs="Courier New"/>
          <w:color w:val="000000"/>
          <w:sz w:val="20"/>
          <w:szCs w:val="20"/>
          <w:highlight w:val="white"/>
        </w:rPr>
      </w:pPr>
      <w:ins w:id="2569" w:author="Michael Bell" w:date="2013-05-06T18:04:00Z">
        <w:r>
          <w:rPr>
            <w:rFonts w:ascii="Courier New" w:hAnsi="Courier New" w:cs="Courier New"/>
            <w:b/>
            <w:bCs/>
            <w:color w:val="000080"/>
            <w:sz w:val="20"/>
            <w:szCs w:val="20"/>
            <w:highlight w:val="white"/>
          </w:rPr>
          <w:t>}</w:t>
        </w:r>
      </w:ins>
    </w:p>
    <w:p w14:paraId="0BE12AEF" w14:textId="53F07A7E" w:rsidR="00ED3601" w:rsidDel="00116173" w:rsidRDefault="00ED3601" w:rsidP="00ED3601">
      <w:pPr>
        <w:autoSpaceDE w:val="0"/>
        <w:autoSpaceDN w:val="0"/>
        <w:adjustRightInd w:val="0"/>
        <w:spacing w:after="0" w:line="240" w:lineRule="auto"/>
        <w:rPr>
          <w:del w:id="2570" w:author="Michael Bell" w:date="2013-05-06T17:54:00Z"/>
          <w:rFonts w:ascii="Courier New" w:hAnsi="Courier New" w:cs="Courier New"/>
          <w:color w:val="008000"/>
          <w:sz w:val="20"/>
          <w:szCs w:val="20"/>
          <w:highlight w:val="white"/>
        </w:rPr>
      </w:pPr>
      <w:del w:id="2571" w:author="Michael Bell" w:date="2013-05-06T17:54:00Z">
        <w:r w:rsidDel="00116173">
          <w:rPr>
            <w:rFonts w:ascii="Courier New" w:hAnsi="Courier New" w:cs="Courier New"/>
            <w:color w:val="008000"/>
            <w:sz w:val="20"/>
            <w:szCs w:val="20"/>
            <w:highlight w:val="white"/>
          </w:rPr>
          <w:delText>/*</w:delText>
        </w:r>
      </w:del>
    </w:p>
    <w:p w14:paraId="5838B990" w14:textId="4B982763" w:rsidR="00ED3601" w:rsidDel="00116173" w:rsidRDefault="00ED3601" w:rsidP="00ED3601">
      <w:pPr>
        <w:autoSpaceDE w:val="0"/>
        <w:autoSpaceDN w:val="0"/>
        <w:adjustRightInd w:val="0"/>
        <w:spacing w:after="0" w:line="240" w:lineRule="auto"/>
        <w:rPr>
          <w:del w:id="2572" w:author="Michael Bell" w:date="2013-05-06T17:54:00Z"/>
          <w:rFonts w:ascii="Courier New" w:hAnsi="Courier New" w:cs="Courier New"/>
          <w:color w:val="008000"/>
          <w:sz w:val="20"/>
          <w:szCs w:val="20"/>
          <w:highlight w:val="white"/>
        </w:rPr>
      </w:pPr>
    </w:p>
    <w:p w14:paraId="13339FA2" w14:textId="272BE539" w:rsidR="00ED3601" w:rsidDel="00116173" w:rsidRDefault="00ED3601" w:rsidP="00ED3601">
      <w:pPr>
        <w:autoSpaceDE w:val="0"/>
        <w:autoSpaceDN w:val="0"/>
        <w:adjustRightInd w:val="0"/>
        <w:spacing w:after="0" w:line="240" w:lineRule="auto"/>
        <w:rPr>
          <w:del w:id="2573" w:author="Michael Bell" w:date="2013-05-06T17:54:00Z"/>
          <w:rFonts w:ascii="Courier New" w:hAnsi="Courier New" w:cs="Courier New"/>
          <w:color w:val="008000"/>
          <w:sz w:val="20"/>
          <w:szCs w:val="20"/>
          <w:highlight w:val="white"/>
        </w:rPr>
      </w:pPr>
      <w:del w:id="2574" w:author="Michael Bell" w:date="2013-05-06T17:54:00Z">
        <w:r w:rsidDel="00116173">
          <w:rPr>
            <w:rFonts w:ascii="Courier New" w:hAnsi="Courier New" w:cs="Courier New"/>
            <w:color w:val="008000"/>
            <w:sz w:val="20"/>
            <w:szCs w:val="20"/>
            <w:highlight w:val="white"/>
          </w:rPr>
          <w:delText xml:space="preserve"> BELTRAK</w:delText>
        </w:r>
      </w:del>
    </w:p>
    <w:p w14:paraId="3E7FC6EB" w14:textId="5A057088" w:rsidR="00ED3601" w:rsidDel="00116173" w:rsidRDefault="00ED3601" w:rsidP="00ED3601">
      <w:pPr>
        <w:autoSpaceDE w:val="0"/>
        <w:autoSpaceDN w:val="0"/>
        <w:adjustRightInd w:val="0"/>
        <w:spacing w:after="0" w:line="240" w:lineRule="auto"/>
        <w:rPr>
          <w:del w:id="2575" w:author="Michael Bell" w:date="2013-05-06T17:54:00Z"/>
          <w:rFonts w:ascii="Courier New" w:hAnsi="Courier New" w:cs="Courier New"/>
          <w:color w:val="008000"/>
          <w:sz w:val="20"/>
          <w:szCs w:val="20"/>
          <w:highlight w:val="white"/>
        </w:rPr>
      </w:pPr>
      <w:del w:id="2576" w:author="Michael Bell" w:date="2013-05-06T17:54:00Z">
        <w:r w:rsidDel="00116173">
          <w:rPr>
            <w:rFonts w:ascii="Courier New" w:hAnsi="Courier New" w:cs="Courier New"/>
            <w:color w:val="008000"/>
            <w:sz w:val="20"/>
            <w:szCs w:val="20"/>
            <w:highlight w:val="white"/>
          </w:rPr>
          <w:delText xml:space="preserve"> </w:delText>
        </w:r>
      </w:del>
    </w:p>
    <w:p w14:paraId="46FF00A2" w14:textId="1DBAED6C" w:rsidR="00ED3601" w:rsidDel="00116173" w:rsidRDefault="00ED3601" w:rsidP="00ED3601">
      <w:pPr>
        <w:autoSpaceDE w:val="0"/>
        <w:autoSpaceDN w:val="0"/>
        <w:adjustRightInd w:val="0"/>
        <w:spacing w:after="0" w:line="240" w:lineRule="auto"/>
        <w:rPr>
          <w:del w:id="2577" w:author="Michael Bell" w:date="2013-05-06T17:54:00Z"/>
          <w:rFonts w:ascii="Courier New" w:hAnsi="Courier New" w:cs="Courier New"/>
          <w:color w:val="008000"/>
          <w:sz w:val="20"/>
          <w:szCs w:val="20"/>
          <w:highlight w:val="white"/>
        </w:rPr>
      </w:pPr>
      <w:del w:id="2578" w:author="Michael Bell" w:date="2013-05-06T17:54:00Z">
        <w:r w:rsidDel="00116173">
          <w:rPr>
            <w:rFonts w:ascii="Courier New" w:hAnsi="Courier New" w:cs="Courier New"/>
            <w:color w:val="008000"/>
            <w:sz w:val="20"/>
            <w:szCs w:val="20"/>
            <w:highlight w:val="white"/>
          </w:rPr>
          <w:delText xml:space="preserve"> V1.0</w:delText>
        </w:r>
      </w:del>
    </w:p>
    <w:p w14:paraId="3FC829D5" w14:textId="2732FDCF" w:rsidR="00ED3601" w:rsidDel="00116173" w:rsidRDefault="00ED3601" w:rsidP="00ED3601">
      <w:pPr>
        <w:autoSpaceDE w:val="0"/>
        <w:autoSpaceDN w:val="0"/>
        <w:adjustRightInd w:val="0"/>
        <w:spacing w:after="0" w:line="240" w:lineRule="auto"/>
        <w:rPr>
          <w:del w:id="2579" w:author="Michael Bell" w:date="2013-05-06T17:54:00Z"/>
          <w:rFonts w:ascii="Courier New" w:hAnsi="Courier New" w:cs="Courier New"/>
          <w:color w:val="008000"/>
          <w:sz w:val="20"/>
          <w:szCs w:val="20"/>
          <w:highlight w:val="white"/>
        </w:rPr>
      </w:pPr>
      <w:del w:id="2580" w:author="Michael Bell" w:date="2013-05-06T17:54:00Z">
        <w:r w:rsidDel="00116173">
          <w:rPr>
            <w:rFonts w:ascii="Courier New" w:hAnsi="Courier New" w:cs="Courier New"/>
            <w:color w:val="008000"/>
            <w:sz w:val="20"/>
            <w:szCs w:val="20"/>
            <w:highlight w:val="white"/>
          </w:rPr>
          <w:delText xml:space="preserve"> </w:delText>
        </w:r>
      </w:del>
    </w:p>
    <w:p w14:paraId="7CF9A831" w14:textId="6A3FC32A" w:rsidR="00ED3601" w:rsidDel="00116173" w:rsidRDefault="00ED3601" w:rsidP="00ED3601">
      <w:pPr>
        <w:autoSpaceDE w:val="0"/>
        <w:autoSpaceDN w:val="0"/>
        <w:adjustRightInd w:val="0"/>
        <w:spacing w:after="0" w:line="240" w:lineRule="auto"/>
        <w:rPr>
          <w:del w:id="2581" w:author="Michael Bell" w:date="2013-05-06T17:54:00Z"/>
          <w:rFonts w:ascii="Courier New" w:hAnsi="Courier New" w:cs="Courier New"/>
          <w:color w:val="008000"/>
          <w:sz w:val="20"/>
          <w:szCs w:val="20"/>
          <w:highlight w:val="white"/>
        </w:rPr>
      </w:pPr>
      <w:del w:id="258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0B65B83" w14:textId="2B2F21B6" w:rsidR="00ED3601" w:rsidDel="00116173" w:rsidRDefault="00ED3601" w:rsidP="00ED3601">
      <w:pPr>
        <w:autoSpaceDE w:val="0"/>
        <w:autoSpaceDN w:val="0"/>
        <w:adjustRightInd w:val="0"/>
        <w:spacing w:after="0" w:line="240" w:lineRule="auto"/>
        <w:rPr>
          <w:del w:id="2583" w:author="Michael Bell" w:date="2013-05-06T17:54:00Z"/>
          <w:rFonts w:ascii="Courier New" w:hAnsi="Courier New" w:cs="Courier New"/>
          <w:color w:val="008000"/>
          <w:sz w:val="20"/>
          <w:szCs w:val="20"/>
          <w:highlight w:val="white"/>
        </w:rPr>
      </w:pPr>
      <w:del w:id="2584" w:author="Michael Bell" w:date="2013-05-06T17:54:00Z">
        <w:r w:rsidDel="00116173">
          <w:rPr>
            <w:rFonts w:ascii="Courier New" w:hAnsi="Courier New" w:cs="Courier New"/>
            <w:color w:val="008000"/>
            <w:sz w:val="20"/>
            <w:szCs w:val="20"/>
            <w:highlight w:val="white"/>
          </w:rPr>
          <w:delText xml:space="preserve"> </w:delText>
        </w:r>
      </w:del>
    </w:p>
    <w:p w14:paraId="3EE15FDF" w14:textId="4A2D1BD5" w:rsidR="00ED3601" w:rsidDel="00116173" w:rsidRDefault="00ED3601" w:rsidP="00ED3601">
      <w:pPr>
        <w:autoSpaceDE w:val="0"/>
        <w:autoSpaceDN w:val="0"/>
        <w:adjustRightInd w:val="0"/>
        <w:spacing w:after="0" w:line="240" w:lineRule="auto"/>
        <w:rPr>
          <w:del w:id="2585" w:author="Michael Bell" w:date="2013-05-06T17:54:00Z"/>
          <w:rFonts w:ascii="Courier New" w:hAnsi="Courier New" w:cs="Courier New"/>
          <w:color w:val="008000"/>
          <w:sz w:val="20"/>
          <w:szCs w:val="20"/>
          <w:highlight w:val="white"/>
        </w:rPr>
      </w:pPr>
      <w:del w:id="2586" w:author="Michael Bell" w:date="2013-05-06T17:54:00Z">
        <w:r w:rsidDel="00116173">
          <w:rPr>
            <w:rFonts w:ascii="Courier New" w:hAnsi="Courier New" w:cs="Courier New"/>
            <w:color w:val="008000"/>
            <w:sz w:val="20"/>
            <w:szCs w:val="20"/>
            <w:highlight w:val="white"/>
          </w:rPr>
          <w:delText xml:space="preserve"> By Michael Bell</w:delText>
        </w:r>
      </w:del>
    </w:p>
    <w:p w14:paraId="6727B916" w14:textId="3F91969E" w:rsidR="00ED3601" w:rsidDel="00116173" w:rsidRDefault="00ED3601" w:rsidP="00ED3601">
      <w:pPr>
        <w:autoSpaceDE w:val="0"/>
        <w:autoSpaceDN w:val="0"/>
        <w:adjustRightInd w:val="0"/>
        <w:spacing w:after="0" w:line="240" w:lineRule="auto"/>
        <w:rPr>
          <w:del w:id="2587" w:author="Michael Bell" w:date="2013-05-06T17:54:00Z"/>
          <w:rFonts w:ascii="Courier New" w:hAnsi="Courier New" w:cs="Courier New"/>
          <w:color w:val="008000"/>
          <w:sz w:val="20"/>
          <w:szCs w:val="20"/>
          <w:highlight w:val="white"/>
        </w:rPr>
      </w:pPr>
      <w:del w:id="2588" w:author="Michael Bell" w:date="2013-05-06T17:54:00Z">
        <w:r w:rsidDel="00116173">
          <w:rPr>
            <w:rFonts w:ascii="Courier New" w:hAnsi="Courier New" w:cs="Courier New"/>
            <w:color w:val="008000"/>
            <w:sz w:val="20"/>
            <w:szCs w:val="20"/>
            <w:highlight w:val="white"/>
          </w:rPr>
          <w:delText xml:space="preserve"> </w:delText>
        </w:r>
      </w:del>
    </w:p>
    <w:p w14:paraId="79F48157" w14:textId="30248158" w:rsidR="00ED3601" w:rsidDel="00116173" w:rsidRDefault="00ED3601" w:rsidP="00ED3601">
      <w:pPr>
        <w:autoSpaceDE w:val="0"/>
        <w:autoSpaceDN w:val="0"/>
        <w:adjustRightInd w:val="0"/>
        <w:spacing w:after="0" w:line="240" w:lineRule="auto"/>
        <w:rPr>
          <w:del w:id="2589" w:author="Michael Bell" w:date="2013-05-06T17:54:00Z"/>
          <w:rFonts w:ascii="Courier New" w:hAnsi="Courier New" w:cs="Courier New"/>
          <w:color w:val="008000"/>
          <w:sz w:val="20"/>
          <w:szCs w:val="20"/>
          <w:highlight w:val="white"/>
        </w:rPr>
      </w:pPr>
      <w:del w:id="259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12EC94" w14:textId="0382E730" w:rsidR="00ED3601" w:rsidDel="00116173" w:rsidRDefault="00ED3601" w:rsidP="00ED3601">
      <w:pPr>
        <w:autoSpaceDE w:val="0"/>
        <w:autoSpaceDN w:val="0"/>
        <w:adjustRightInd w:val="0"/>
        <w:spacing w:after="0" w:line="240" w:lineRule="auto"/>
        <w:rPr>
          <w:del w:id="2591" w:author="Michael Bell" w:date="2013-05-06T17:54:00Z"/>
          <w:rFonts w:ascii="Courier New" w:hAnsi="Courier New" w:cs="Courier New"/>
          <w:color w:val="008000"/>
          <w:sz w:val="20"/>
          <w:szCs w:val="20"/>
          <w:highlight w:val="white"/>
        </w:rPr>
      </w:pPr>
      <w:del w:id="2592" w:author="Michael Bell" w:date="2013-05-06T17:54:00Z">
        <w:r w:rsidDel="00116173">
          <w:rPr>
            <w:rFonts w:ascii="Courier New" w:hAnsi="Courier New" w:cs="Courier New"/>
            <w:color w:val="008000"/>
            <w:sz w:val="20"/>
            <w:szCs w:val="20"/>
            <w:highlight w:val="white"/>
          </w:rPr>
          <w:delText xml:space="preserve"> </w:delText>
        </w:r>
      </w:del>
    </w:p>
    <w:p w14:paraId="550ABAE9" w14:textId="22D3A9DB" w:rsidR="00ED3601" w:rsidDel="00116173" w:rsidRDefault="00ED3601" w:rsidP="00ED3601">
      <w:pPr>
        <w:autoSpaceDE w:val="0"/>
        <w:autoSpaceDN w:val="0"/>
        <w:adjustRightInd w:val="0"/>
        <w:spacing w:after="0" w:line="240" w:lineRule="auto"/>
        <w:rPr>
          <w:del w:id="2593" w:author="Michael Bell" w:date="2013-05-06T17:54:00Z"/>
          <w:rFonts w:ascii="Courier New" w:hAnsi="Courier New" w:cs="Courier New"/>
          <w:color w:val="000000"/>
          <w:sz w:val="20"/>
          <w:szCs w:val="20"/>
          <w:highlight w:val="white"/>
        </w:rPr>
      </w:pPr>
      <w:del w:id="2594" w:author="Michael Bell" w:date="2013-05-06T17:54:00Z">
        <w:r w:rsidDel="00116173">
          <w:rPr>
            <w:rFonts w:ascii="Courier New" w:hAnsi="Courier New" w:cs="Courier New"/>
            <w:color w:val="008000"/>
            <w:sz w:val="20"/>
            <w:szCs w:val="20"/>
            <w:highlight w:val="white"/>
          </w:rPr>
          <w:delText xml:space="preserve"> */</w:delText>
        </w:r>
      </w:del>
    </w:p>
    <w:p w14:paraId="17B171FC" w14:textId="2D2806A9" w:rsidR="00ED3601" w:rsidDel="00116173" w:rsidRDefault="00ED3601" w:rsidP="00ED3601">
      <w:pPr>
        <w:autoSpaceDE w:val="0"/>
        <w:autoSpaceDN w:val="0"/>
        <w:adjustRightInd w:val="0"/>
        <w:spacing w:after="0" w:line="240" w:lineRule="auto"/>
        <w:rPr>
          <w:del w:id="2595" w:author="Michael Bell" w:date="2013-05-06T17:54:00Z"/>
          <w:rFonts w:ascii="Courier New" w:hAnsi="Courier New" w:cs="Courier New"/>
          <w:color w:val="000000"/>
          <w:sz w:val="20"/>
          <w:szCs w:val="20"/>
          <w:highlight w:val="white"/>
        </w:rPr>
      </w:pPr>
    </w:p>
    <w:p w14:paraId="0D6E9542" w14:textId="0EB83DE0" w:rsidR="00ED3601" w:rsidDel="00116173" w:rsidRDefault="00ED3601" w:rsidP="00ED3601">
      <w:pPr>
        <w:autoSpaceDE w:val="0"/>
        <w:autoSpaceDN w:val="0"/>
        <w:adjustRightInd w:val="0"/>
        <w:spacing w:after="0" w:line="240" w:lineRule="auto"/>
        <w:rPr>
          <w:del w:id="2596" w:author="Michael Bell" w:date="2013-05-06T17:54:00Z"/>
          <w:rFonts w:ascii="Courier New" w:hAnsi="Courier New" w:cs="Courier New"/>
          <w:color w:val="000000"/>
          <w:sz w:val="20"/>
          <w:szCs w:val="20"/>
          <w:highlight w:val="white"/>
        </w:rPr>
      </w:pPr>
      <w:del w:id="2597"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60CE1B" w14:textId="71D03E54" w:rsidR="00ED3601" w:rsidDel="00116173" w:rsidRDefault="00ED3601" w:rsidP="00ED3601">
      <w:pPr>
        <w:autoSpaceDE w:val="0"/>
        <w:autoSpaceDN w:val="0"/>
        <w:adjustRightInd w:val="0"/>
        <w:spacing w:after="0" w:line="240" w:lineRule="auto"/>
        <w:rPr>
          <w:del w:id="2598" w:author="Michael Bell" w:date="2013-05-06T17:54:00Z"/>
          <w:rFonts w:ascii="Courier New" w:hAnsi="Courier New" w:cs="Courier New"/>
          <w:color w:val="000000"/>
          <w:sz w:val="20"/>
          <w:szCs w:val="20"/>
          <w:highlight w:val="white"/>
        </w:rPr>
      </w:pPr>
      <w:del w:id="2599" w:author="Michael Bell" w:date="2013-05-06T17:54:00Z">
        <w:r w:rsidDel="00116173">
          <w:rPr>
            <w:rFonts w:ascii="Courier New" w:hAnsi="Courier New" w:cs="Courier New"/>
            <w:b/>
            <w:bCs/>
            <w:color w:val="000080"/>
            <w:sz w:val="20"/>
            <w:szCs w:val="20"/>
            <w:highlight w:val="white"/>
          </w:rPr>
          <w:delText>{</w:delText>
        </w:r>
      </w:del>
    </w:p>
    <w:p w14:paraId="2ACFC670" w14:textId="5CF40723" w:rsidR="00ED3601" w:rsidDel="00116173" w:rsidRDefault="00ED3601" w:rsidP="00ED3601">
      <w:pPr>
        <w:autoSpaceDE w:val="0"/>
        <w:autoSpaceDN w:val="0"/>
        <w:adjustRightInd w:val="0"/>
        <w:spacing w:after="0" w:line="240" w:lineRule="auto"/>
        <w:rPr>
          <w:del w:id="2600" w:author="Michael Bell" w:date="2013-05-06T17:54:00Z"/>
          <w:rFonts w:ascii="Courier New" w:hAnsi="Courier New" w:cs="Courier New"/>
          <w:color w:val="000000"/>
          <w:sz w:val="20"/>
          <w:szCs w:val="20"/>
          <w:highlight w:val="white"/>
        </w:rPr>
      </w:pPr>
      <w:del w:id="2601" w:author="Michael Bell" w:date="2013-05-06T17:54:00Z">
        <w:r w:rsidDel="00116173">
          <w:rPr>
            <w:rFonts w:ascii="Courier New" w:hAnsi="Courier New" w:cs="Courier New"/>
            <w:color w:val="000000"/>
            <w:sz w:val="20"/>
            <w:szCs w:val="20"/>
            <w:highlight w:val="white"/>
          </w:rPr>
          <w:delText xml:space="preserve">  </w:delText>
        </w:r>
      </w:del>
    </w:p>
    <w:p w14:paraId="7FFC8E5A" w14:textId="00C6B0B5" w:rsidR="00ED3601" w:rsidDel="00116173" w:rsidRDefault="00ED3601" w:rsidP="00ED3601">
      <w:pPr>
        <w:autoSpaceDE w:val="0"/>
        <w:autoSpaceDN w:val="0"/>
        <w:adjustRightInd w:val="0"/>
        <w:spacing w:after="0" w:line="240" w:lineRule="auto"/>
        <w:rPr>
          <w:del w:id="2602" w:author="Michael Bell" w:date="2013-05-06T17:54:00Z"/>
          <w:rFonts w:ascii="Courier New" w:hAnsi="Courier New" w:cs="Courier New"/>
          <w:color w:val="008000"/>
          <w:sz w:val="20"/>
          <w:szCs w:val="20"/>
          <w:highlight w:val="white"/>
        </w:rPr>
      </w:pPr>
      <w:del w:id="26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points</w:delText>
        </w:r>
      </w:del>
    </w:p>
    <w:p w14:paraId="16EE0078" w14:textId="01174921" w:rsidR="00ED3601" w:rsidDel="00116173" w:rsidRDefault="00ED3601" w:rsidP="00ED3601">
      <w:pPr>
        <w:autoSpaceDE w:val="0"/>
        <w:autoSpaceDN w:val="0"/>
        <w:adjustRightInd w:val="0"/>
        <w:spacing w:after="0" w:line="240" w:lineRule="auto"/>
        <w:rPr>
          <w:del w:id="2604" w:author="Michael Bell" w:date="2013-05-06T17:54:00Z"/>
          <w:rFonts w:ascii="Courier New" w:hAnsi="Courier New" w:cs="Courier New"/>
          <w:color w:val="000000"/>
          <w:sz w:val="20"/>
          <w:szCs w:val="20"/>
          <w:highlight w:val="white"/>
        </w:rPr>
      </w:pPr>
      <w:del w:id="2605" w:author="Michael Bell" w:date="2013-05-06T17:54:00Z">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4394B31E" w14:textId="755D38D9" w:rsidR="00ED3601" w:rsidDel="00116173" w:rsidRDefault="00ED3601" w:rsidP="00ED3601">
      <w:pPr>
        <w:autoSpaceDE w:val="0"/>
        <w:autoSpaceDN w:val="0"/>
        <w:adjustRightInd w:val="0"/>
        <w:spacing w:after="0" w:line="240" w:lineRule="auto"/>
        <w:rPr>
          <w:del w:id="2606" w:author="Michael Bell" w:date="2013-05-06T17:54:00Z"/>
          <w:rFonts w:ascii="Courier New" w:hAnsi="Courier New" w:cs="Courier New"/>
          <w:color w:val="000000"/>
          <w:sz w:val="20"/>
          <w:szCs w:val="20"/>
          <w:highlight w:val="white"/>
        </w:rPr>
      </w:pPr>
    </w:p>
    <w:p w14:paraId="3AA8503A" w14:textId="7AED35DA" w:rsidR="00ED3601" w:rsidDel="00116173" w:rsidRDefault="00ED3601" w:rsidP="00ED3601">
      <w:pPr>
        <w:autoSpaceDE w:val="0"/>
        <w:autoSpaceDN w:val="0"/>
        <w:adjustRightInd w:val="0"/>
        <w:spacing w:after="0" w:line="240" w:lineRule="auto"/>
        <w:rPr>
          <w:del w:id="2607" w:author="Michael Bell" w:date="2013-05-06T17:54:00Z"/>
          <w:rFonts w:ascii="Courier New" w:hAnsi="Courier New" w:cs="Courier New"/>
          <w:color w:val="008000"/>
          <w:sz w:val="20"/>
          <w:szCs w:val="20"/>
          <w:highlight w:val="white"/>
        </w:rPr>
      </w:pPr>
      <w:del w:id="26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PPD to the train</w:delText>
        </w:r>
      </w:del>
    </w:p>
    <w:p w14:paraId="661AA21A" w14:textId="474A500B" w:rsidR="00ED3601" w:rsidDel="00116173" w:rsidRDefault="00ED3601" w:rsidP="00ED3601">
      <w:pPr>
        <w:autoSpaceDE w:val="0"/>
        <w:autoSpaceDN w:val="0"/>
        <w:adjustRightInd w:val="0"/>
        <w:spacing w:after="0" w:line="240" w:lineRule="auto"/>
        <w:rPr>
          <w:del w:id="2609" w:author="Michael Bell" w:date="2013-05-06T17:54:00Z"/>
          <w:rFonts w:ascii="Courier New" w:hAnsi="Courier New" w:cs="Courier New"/>
          <w:color w:val="000000"/>
          <w:sz w:val="20"/>
          <w:szCs w:val="20"/>
          <w:highlight w:val="white"/>
        </w:rPr>
      </w:pPr>
      <w:del w:id="2610" w:author="Michael Bell" w:date="2013-05-06T17:54:00Z">
        <w:r w:rsidDel="00116173">
          <w:rPr>
            <w:rFonts w:ascii="Courier New" w:hAnsi="Courier New" w:cs="Courier New"/>
            <w:color w:val="000000"/>
            <w:sz w:val="20"/>
            <w:szCs w:val="20"/>
            <w:highlight w:val="white"/>
          </w:rPr>
          <w:delText xml:space="preserve">  analogWrite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255</w:delText>
        </w:r>
        <w:r w:rsidDel="00116173">
          <w:rPr>
            <w:rFonts w:ascii="Courier New" w:hAnsi="Courier New" w:cs="Courier New"/>
            <w:b/>
            <w:bCs/>
            <w:color w:val="000080"/>
            <w:sz w:val="20"/>
            <w:szCs w:val="20"/>
            <w:highlight w:val="white"/>
          </w:rPr>
          <w:delText>));</w:delText>
        </w:r>
      </w:del>
    </w:p>
    <w:p w14:paraId="26C9A1E7" w14:textId="08ED9BFA" w:rsidR="00ED3601" w:rsidDel="00116173" w:rsidRDefault="00ED3601" w:rsidP="00ED3601">
      <w:pPr>
        <w:autoSpaceDE w:val="0"/>
        <w:autoSpaceDN w:val="0"/>
        <w:adjustRightInd w:val="0"/>
        <w:spacing w:after="0" w:line="240" w:lineRule="auto"/>
        <w:rPr>
          <w:del w:id="2611" w:author="Michael Bell" w:date="2013-05-06T17:54:00Z"/>
          <w:rFonts w:ascii="Courier New" w:hAnsi="Courier New" w:cs="Courier New"/>
          <w:color w:val="000000"/>
          <w:sz w:val="20"/>
          <w:szCs w:val="20"/>
          <w:highlight w:val="white"/>
        </w:rPr>
      </w:pPr>
    </w:p>
    <w:p w14:paraId="2054E852" w14:textId="02C47C30" w:rsidR="00ED3601" w:rsidDel="00116173" w:rsidRDefault="00ED3601" w:rsidP="00ED3601">
      <w:pPr>
        <w:autoSpaceDE w:val="0"/>
        <w:autoSpaceDN w:val="0"/>
        <w:adjustRightInd w:val="0"/>
        <w:spacing w:after="0" w:line="240" w:lineRule="auto"/>
        <w:rPr>
          <w:del w:id="2612" w:author="Michael Bell" w:date="2013-05-06T17:54:00Z"/>
          <w:rFonts w:ascii="Courier New" w:hAnsi="Courier New" w:cs="Courier New"/>
          <w:color w:val="008000"/>
          <w:sz w:val="20"/>
          <w:szCs w:val="20"/>
          <w:highlight w:val="white"/>
        </w:rPr>
      </w:pPr>
      <w:del w:id="26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reverser to the train</w:delText>
        </w:r>
      </w:del>
    </w:p>
    <w:p w14:paraId="74615D9D" w14:textId="71E817AD" w:rsidR="00ED3601" w:rsidDel="00116173" w:rsidRDefault="00ED3601" w:rsidP="00ED3601">
      <w:pPr>
        <w:autoSpaceDE w:val="0"/>
        <w:autoSpaceDN w:val="0"/>
        <w:adjustRightInd w:val="0"/>
        <w:spacing w:after="0" w:line="240" w:lineRule="auto"/>
        <w:rPr>
          <w:del w:id="2614" w:author="Michael Bell" w:date="2013-05-06T17:54:00Z"/>
          <w:rFonts w:ascii="Courier New" w:hAnsi="Courier New" w:cs="Courier New"/>
          <w:color w:val="000000"/>
          <w:sz w:val="20"/>
          <w:szCs w:val="20"/>
          <w:highlight w:val="white"/>
        </w:rPr>
      </w:pPr>
      <w:del w:id="26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reverser</w:delText>
        </w:r>
        <w:r w:rsidDel="00116173">
          <w:rPr>
            <w:rFonts w:ascii="Courier New" w:hAnsi="Courier New" w:cs="Courier New"/>
            <w:b/>
            <w:bCs/>
            <w:color w:val="000080"/>
            <w:sz w:val="20"/>
            <w:szCs w:val="20"/>
            <w:highlight w:val="white"/>
          </w:rPr>
          <w:delText>)</w:delText>
        </w:r>
      </w:del>
    </w:p>
    <w:p w14:paraId="56514958" w14:textId="1C5015B7" w:rsidR="00ED3601" w:rsidDel="00116173" w:rsidRDefault="00ED3601" w:rsidP="00ED3601">
      <w:pPr>
        <w:autoSpaceDE w:val="0"/>
        <w:autoSpaceDN w:val="0"/>
        <w:adjustRightInd w:val="0"/>
        <w:spacing w:after="0" w:line="240" w:lineRule="auto"/>
        <w:rPr>
          <w:del w:id="2616" w:author="Michael Bell" w:date="2013-05-06T17:54:00Z"/>
          <w:rFonts w:ascii="Courier New" w:hAnsi="Courier New" w:cs="Courier New"/>
          <w:color w:val="000000"/>
          <w:sz w:val="20"/>
          <w:szCs w:val="20"/>
          <w:highlight w:val="white"/>
        </w:rPr>
      </w:pPr>
      <w:del w:id="26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7791CF" w14:textId="2242AEEA" w:rsidR="00ED3601" w:rsidDel="00116173" w:rsidRDefault="00ED3601" w:rsidP="00ED3601">
      <w:pPr>
        <w:autoSpaceDE w:val="0"/>
        <w:autoSpaceDN w:val="0"/>
        <w:adjustRightInd w:val="0"/>
        <w:spacing w:after="0" w:line="240" w:lineRule="auto"/>
        <w:rPr>
          <w:del w:id="2618" w:author="Michael Bell" w:date="2013-05-06T17:54:00Z"/>
          <w:rFonts w:ascii="Courier New" w:hAnsi="Courier New" w:cs="Courier New"/>
          <w:color w:val="000000"/>
          <w:sz w:val="20"/>
          <w:szCs w:val="20"/>
          <w:highlight w:val="white"/>
        </w:rPr>
      </w:pPr>
      <w:del w:id="2619"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112167B4" w14:textId="720D1B77" w:rsidR="00ED3601" w:rsidDel="00116173" w:rsidRDefault="00ED3601" w:rsidP="00ED3601">
      <w:pPr>
        <w:autoSpaceDE w:val="0"/>
        <w:autoSpaceDN w:val="0"/>
        <w:adjustRightInd w:val="0"/>
        <w:spacing w:after="0" w:line="240" w:lineRule="auto"/>
        <w:rPr>
          <w:del w:id="2620" w:author="Michael Bell" w:date="2013-05-06T17:54:00Z"/>
          <w:rFonts w:ascii="Courier New" w:hAnsi="Courier New" w:cs="Courier New"/>
          <w:color w:val="000000"/>
          <w:sz w:val="20"/>
          <w:szCs w:val="20"/>
          <w:highlight w:val="white"/>
        </w:rPr>
      </w:pPr>
      <w:del w:id="26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940C07" w14:textId="161C8152" w:rsidR="00ED3601" w:rsidDel="00116173" w:rsidRDefault="00ED3601" w:rsidP="00ED3601">
      <w:pPr>
        <w:autoSpaceDE w:val="0"/>
        <w:autoSpaceDN w:val="0"/>
        <w:adjustRightInd w:val="0"/>
        <w:spacing w:after="0" w:line="240" w:lineRule="auto"/>
        <w:rPr>
          <w:del w:id="2622" w:author="Michael Bell" w:date="2013-05-06T17:54:00Z"/>
          <w:rFonts w:ascii="Courier New" w:hAnsi="Courier New" w:cs="Courier New"/>
          <w:color w:val="000000"/>
          <w:sz w:val="20"/>
          <w:szCs w:val="20"/>
          <w:highlight w:val="white"/>
        </w:rPr>
      </w:pPr>
      <w:del w:id="26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4F9E45C1" w14:textId="4039137F" w:rsidR="00ED3601" w:rsidDel="00116173" w:rsidRDefault="00ED3601" w:rsidP="00ED3601">
      <w:pPr>
        <w:autoSpaceDE w:val="0"/>
        <w:autoSpaceDN w:val="0"/>
        <w:adjustRightInd w:val="0"/>
        <w:spacing w:after="0" w:line="240" w:lineRule="auto"/>
        <w:rPr>
          <w:del w:id="2624" w:author="Michael Bell" w:date="2013-05-06T17:54:00Z"/>
          <w:rFonts w:ascii="Courier New" w:hAnsi="Courier New" w:cs="Courier New"/>
          <w:color w:val="000000"/>
          <w:sz w:val="20"/>
          <w:szCs w:val="20"/>
          <w:highlight w:val="white"/>
        </w:rPr>
      </w:pPr>
      <w:del w:id="26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5E6D575" w14:textId="012AF290" w:rsidR="00ED3601" w:rsidDel="00116173" w:rsidRDefault="00ED3601" w:rsidP="00ED3601">
      <w:pPr>
        <w:autoSpaceDE w:val="0"/>
        <w:autoSpaceDN w:val="0"/>
        <w:adjustRightInd w:val="0"/>
        <w:spacing w:after="0" w:line="240" w:lineRule="auto"/>
        <w:rPr>
          <w:del w:id="2626" w:author="Michael Bell" w:date="2013-05-06T17:54:00Z"/>
          <w:rFonts w:ascii="Courier New" w:hAnsi="Courier New" w:cs="Courier New"/>
          <w:color w:val="000000"/>
          <w:sz w:val="20"/>
          <w:szCs w:val="20"/>
          <w:highlight w:val="white"/>
        </w:rPr>
      </w:pPr>
      <w:del w:id="2627"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0397A2E7" w14:textId="40B29C77" w:rsidR="00ED3601" w:rsidDel="00116173" w:rsidRDefault="00ED3601" w:rsidP="00ED3601">
      <w:pPr>
        <w:autoSpaceDE w:val="0"/>
        <w:autoSpaceDN w:val="0"/>
        <w:adjustRightInd w:val="0"/>
        <w:spacing w:after="0" w:line="240" w:lineRule="auto"/>
        <w:rPr>
          <w:del w:id="2628" w:author="Michael Bell" w:date="2013-05-06T17:54:00Z"/>
          <w:rFonts w:ascii="Courier New" w:hAnsi="Courier New" w:cs="Courier New"/>
          <w:color w:val="000000"/>
          <w:sz w:val="20"/>
          <w:szCs w:val="20"/>
          <w:highlight w:val="white"/>
        </w:rPr>
      </w:pPr>
      <w:del w:id="26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130A3" w14:textId="1F2946FE" w:rsidR="00ED3601" w:rsidDel="00116173" w:rsidRDefault="00ED3601" w:rsidP="00ED3601">
      <w:pPr>
        <w:autoSpaceDE w:val="0"/>
        <w:autoSpaceDN w:val="0"/>
        <w:adjustRightInd w:val="0"/>
        <w:spacing w:after="0" w:line="240" w:lineRule="auto"/>
        <w:rPr>
          <w:del w:id="2630" w:author="Michael Bell" w:date="2013-05-06T17:54:00Z"/>
          <w:rFonts w:ascii="Courier New" w:hAnsi="Courier New" w:cs="Courier New"/>
          <w:color w:val="000000"/>
          <w:sz w:val="20"/>
          <w:szCs w:val="20"/>
          <w:highlight w:val="white"/>
        </w:rPr>
      </w:pPr>
    </w:p>
    <w:p w14:paraId="24C3CA50" w14:textId="0D9535E0" w:rsidR="00ED3601" w:rsidDel="00116173" w:rsidRDefault="00ED3601" w:rsidP="00ED3601">
      <w:pPr>
        <w:autoSpaceDE w:val="0"/>
        <w:autoSpaceDN w:val="0"/>
        <w:adjustRightInd w:val="0"/>
        <w:spacing w:after="0" w:line="240" w:lineRule="auto"/>
        <w:rPr>
          <w:del w:id="2631" w:author="Michael Bell" w:date="2013-05-06T17:54:00Z"/>
          <w:rFonts w:ascii="Courier New" w:hAnsi="Courier New" w:cs="Courier New"/>
          <w:color w:val="000000"/>
          <w:sz w:val="20"/>
          <w:szCs w:val="20"/>
          <w:highlight w:val="white"/>
        </w:rPr>
      </w:pPr>
    </w:p>
    <w:p w14:paraId="06352486" w14:textId="35141C9C" w:rsidR="00ED3601" w:rsidDel="00116173" w:rsidRDefault="00ED3601" w:rsidP="00ED3601">
      <w:pPr>
        <w:autoSpaceDE w:val="0"/>
        <w:autoSpaceDN w:val="0"/>
        <w:adjustRightInd w:val="0"/>
        <w:spacing w:after="0" w:line="240" w:lineRule="auto"/>
        <w:rPr>
          <w:del w:id="2632" w:author="Michael Bell" w:date="2013-05-06T17:54:00Z"/>
          <w:rFonts w:ascii="Courier New" w:hAnsi="Courier New" w:cs="Courier New"/>
          <w:color w:val="000000"/>
          <w:sz w:val="20"/>
          <w:szCs w:val="20"/>
          <w:highlight w:val="white"/>
        </w:rPr>
      </w:pPr>
      <w:del w:id="2633" w:author="Michael Bell" w:date="2013-05-06T17:54:00Z">
        <w:r w:rsidDel="00116173">
          <w:rPr>
            <w:rFonts w:ascii="Courier New" w:hAnsi="Courier New" w:cs="Courier New"/>
            <w:b/>
            <w:bCs/>
            <w:color w:val="000080"/>
            <w:sz w:val="20"/>
            <w:szCs w:val="20"/>
            <w:highlight w:val="white"/>
          </w:rPr>
          <w:delText>}</w:delText>
        </w:r>
      </w:del>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42B471BE" w:rsidR="00ED3601" w:rsidDel="00116173" w:rsidRDefault="00ED3601" w:rsidP="00ED3601">
      <w:pPr>
        <w:autoSpaceDE w:val="0"/>
        <w:autoSpaceDN w:val="0"/>
        <w:adjustRightInd w:val="0"/>
        <w:spacing w:after="0" w:line="240" w:lineRule="auto"/>
        <w:rPr>
          <w:del w:id="2634" w:author="Michael Bell" w:date="2013-05-06T17:54:00Z"/>
          <w:rFonts w:ascii="Courier New" w:hAnsi="Courier New" w:cs="Courier New"/>
          <w:color w:val="008000"/>
          <w:sz w:val="20"/>
          <w:szCs w:val="20"/>
          <w:highlight w:val="white"/>
        </w:rPr>
      </w:pPr>
      <w:del w:id="26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delText>
        </w:r>
      </w:del>
    </w:p>
    <w:p w14:paraId="455DA51A" w14:textId="1F7C639C" w:rsidR="00ED3601" w:rsidDel="00116173" w:rsidRDefault="00ED3601" w:rsidP="00ED3601">
      <w:pPr>
        <w:autoSpaceDE w:val="0"/>
        <w:autoSpaceDN w:val="0"/>
        <w:adjustRightInd w:val="0"/>
        <w:spacing w:after="0" w:line="240" w:lineRule="auto"/>
        <w:rPr>
          <w:del w:id="2636" w:author="Michael Bell" w:date="2013-05-06T17:54:00Z"/>
          <w:rFonts w:ascii="Courier New" w:hAnsi="Courier New" w:cs="Courier New"/>
          <w:color w:val="008000"/>
          <w:sz w:val="20"/>
          <w:szCs w:val="20"/>
          <w:highlight w:val="white"/>
        </w:rPr>
      </w:pPr>
    </w:p>
    <w:p w14:paraId="3493A92B" w14:textId="02062C7F" w:rsidR="00ED3601" w:rsidDel="00116173" w:rsidRDefault="00ED3601" w:rsidP="00ED3601">
      <w:pPr>
        <w:autoSpaceDE w:val="0"/>
        <w:autoSpaceDN w:val="0"/>
        <w:adjustRightInd w:val="0"/>
        <w:spacing w:after="0" w:line="240" w:lineRule="auto"/>
        <w:rPr>
          <w:del w:id="2637" w:author="Michael Bell" w:date="2013-05-06T17:54:00Z"/>
          <w:rFonts w:ascii="Courier New" w:hAnsi="Courier New" w:cs="Courier New"/>
          <w:color w:val="008000"/>
          <w:sz w:val="20"/>
          <w:szCs w:val="20"/>
          <w:highlight w:val="white"/>
        </w:rPr>
      </w:pPr>
      <w:del w:id="2638" w:author="Michael Bell" w:date="2013-05-06T17:54:00Z">
        <w:r w:rsidDel="00116173">
          <w:rPr>
            <w:rFonts w:ascii="Courier New" w:hAnsi="Courier New" w:cs="Courier New"/>
            <w:color w:val="008000"/>
            <w:sz w:val="20"/>
            <w:szCs w:val="20"/>
            <w:highlight w:val="white"/>
          </w:rPr>
          <w:delText xml:space="preserve"> BELTRAK</w:delText>
        </w:r>
      </w:del>
    </w:p>
    <w:p w14:paraId="1FCD9E7B" w14:textId="41E5A8ED" w:rsidR="00ED3601" w:rsidDel="00116173" w:rsidRDefault="00ED3601" w:rsidP="00ED3601">
      <w:pPr>
        <w:autoSpaceDE w:val="0"/>
        <w:autoSpaceDN w:val="0"/>
        <w:adjustRightInd w:val="0"/>
        <w:spacing w:after="0" w:line="240" w:lineRule="auto"/>
        <w:rPr>
          <w:del w:id="2639" w:author="Michael Bell" w:date="2013-05-06T17:54:00Z"/>
          <w:rFonts w:ascii="Courier New" w:hAnsi="Courier New" w:cs="Courier New"/>
          <w:color w:val="008000"/>
          <w:sz w:val="20"/>
          <w:szCs w:val="20"/>
          <w:highlight w:val="white"/>
        </w:rPr>
      </w:pPr>
      <w:del w:id="2640" w:author="Michael Bell" w:date="2013-05-06T17:54:00Z">
        <w:r w:rsidDel="00116173">
          <w:rPr>
            <w:rFonts w:ascii="Courier New" w:hAnsi="Courier New" w:cs="Courier New"/>
            <w:color w:val="008000"/>
            <w:sz w:val="20"/>
            <w:szCs w:val="20"/>
            <w:highlight w:val="white"/>
          </w:rPr>
          <w:delText xml:space="preserve"> </w:delText>
        </w:r>
      </w:del>
    </w:p>
    <w:p w14:paraId="2E458F94" w14:textId="228E6D0F" w:rsidR="00ED3601" w:rsidDel="00116173" w:rsidRDefault="00ED3601" w:rsidP="00ED3601">
      <w:pPr>
        <w:autoSpaceDE w:val="0"/>
        <w:autoSpaceDN w:val="0"/>
        <w:adjustRightInd w:val="0"/>
        <w:spacing w:after="0" w:line="240" w:lineRule="auto"/>
        <w:rPr>
          <w:del w:id="2641" w:author="Michael Bell" w:date="2013-05-06T17:54:00Z"/>
          <w:rFonts w:ascii="Courier New" w:hAnsi="Courier New" w:cs="Courier New"/>
          <w:color w:val="008000"/>
          <w:sz w:val="20"/>
          <w:szCs w:val="20"/>
          <w:highlight w:val="white"/>
        </w:rPr>
      </w:pPr>
      <w:del w:id="2642" w:author="Michael Bell" w:date="2013-05-06T17:54:00Z">
        <w:r w:rsidDel="00116173">
          <w:rPr>
            <w:rFonts w:ascii="Courier New" w:hAnsi="Courier New" w:cs="Courier New"/>
            <w:color w:val="008000"/>
            <w:sz w:val="20"/>
            <w:szCs w:val="20"/>
            <w:highlight w:val="white"/>
          </w:rPr>
          <w:delText xml:space="preserve"> V1.0</w:delText>
        </w:r>
      </w:del>
    </w:p>
    <w:p w14:paraId="3DA1F1C3" w14:textId="4CFAA493" w:rsidR="00ED3601" w:rsidDel="00116173" w:rsidRDefault="00ED3601" w:rsidP="00ED3601">
      <w:pPr>
        <w:autoSpaceDE w:val="0"/>
        <w:autoSpaceDN w:val="0"/>
        <w:adjustRightInd w:val="0"/>
        <w:spacing w:after="0" w:line="240" w:lineRule="auto"/>
        <w:rPr>
          <w:del w:id="2643" w:author="Michael Bell" w:date="2013-05-06T17:54:00Z"/>
          <w:rFonts w:ascii="Courier New" w:hAnsi="Courier New" w:cs="Courier New"/>
          <w:color w:val="008000"/>
          <w:sz w:val="20"/>
          <w:szCs w:val="20"/>
          <w:highlight w:val="white"/>
        </w:rPr>
      </w:pPr>
      <w:del w:id="2644" w:author="Michael Bell" w:date="2013-05-06T17:54:00Z">
        <w:r w:rsidDel="00116173">
          <w:rPr>
            <w:rFonts w:ascii="Courier New" w:hAnsi="Courier New" w:cs="Courier New"/>
            <w:color w:val="008000"/>
            <w:sz w:val="20"/>
            <w:szCs w:val="20"/>
            <w:highlight w:val="white"/>
          </w:rPr>
          <w:delText xml:space="preserve"> </w:delText>
        </w:r>
      </w:del>
    </w:p>
    <w:p w14:paraId="08C4AD3F" w14:textId="46888A39" w:rsidR="00ED3601" w:rsidDel="00116173" w:rsidRDefault="00ED3601" w:rsidP="00ED3601">
      <w:pPr>
        <w:autoSpaceDE w:val="0"/>
        <w:autoSpaceDN w:val="0"/>
        <w:adjustRightInd w:val="0"/>
        <w:spacing w:after="0" w:line="240" w:lineRule="auto"/>
        <w:rPr>
          <w:del w:id="2645" w:author="Michael Bell" w:date="2013-05-06T17:54:00Z"/>
          <w:rFonts w:ascii="Courier New" w:hAnsi="Courier New" w:cs="Courier New"/>
          <w:color w:val="008000"/>
          <w:sz w:val="20"/>
          <w:szCs w:val="20"/>
          <w:highlight w:val="white"/>
        </w:rPr>
      </w:pPr>
      <w:del w:id="2646"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C36F079" w14:textId="7F2B78FB" w:rsidR="00ED3601" w:rsidDel="00116173" w:rsidRDefault="00ED3601" w:rsidP="00ED3601">
      <w:pPr>
        <w:autoSpaceDE w:val="0"/>
        <w:autoSpaceDN w:val="0"/>
        <w:adjustRightInd w:val="0"/>
        <w:spacing w:after="0" w:line="240" w:lineRule="auto"/>
        <w:rPr>
          <w:del w:id="2647" w:author="Michael Bell" w:date="2013-05-06T17:54:00Z"/>
          <w:rFonts w:ascii="Courier New" w:hAnsi="Courier New" w:cs="Courier New"/>
          <w:color w:val="008000"/>
          <w:sz w:val="20"/>
          <w:szCs w:val="20"/>
          <w:highlight w:val="white"/>
        </w:rPr>
      </w:pPr>
      <w:del w:id="2648" w:author="Michael Bell" w:date="2013-05-06T17:54:00Z">
        <w:r w:rsidDel="00116173">
          <w:rPr>
            <w:rFonts w:ascii="Courier New" w:hAnsi="Courier New" w:cs="Courier New"/>
            <w:color w:val="008000"/>
            <w:sz w:val="20"/>
            <w:szCs w:val="20"/>
            <w:highlight w:val="white"/>
          </w:rPr>
          <w:delText xml:space="preserve"> </w:delText>
        </w:r>
      </w:del>
    </w:p>
    <w:p w14:paraId="62B440B3" w14:textId="41CD31F0" w:rsidR="00ED3601" w:rsidDel="00116173" w:rsidRDefault="00ED3601" w:rsidP="00ED3601">
      <w:pPr>
        <w:autoSpaceDE w:val="0"/>
        <w:autoSpaceDN w:val="0"/>
        <w:adjustRightInd w:val="0"/>
        <w:spacing w:after="0" w:line="240" w:lineRule="auto"/>
        <w:rPr>
          <w:del w:id="2649" w:author="Michael Bell" w:date="2013-05-06T17:54:00Z"/>
          <w:rFonts w:ascii="Courier New" w:hAnsi="Courier New" w:cs="Courier New"/>
          <w:color w:val="008000"/>
          <w:sz w:val="20"/>
          <w:szCs w:val="20"/>
          <w:highlight w:val="white"/>
        </w:rPr>
      </w:pPr>
      <w:del w:id="2650" w:author="Michael Bell" w:date="2013-05-06T17:54:00Z">
        <w:r w:rsidDel="00116173">
          <w:rPr>
            <w:rFonts w:ascii="Courier New" w:hAnsi="Courier New" w:cs="Courier New"/>
            <w:color w:val="008000"/>
            <w:sz w:val="20"/>
            <w:szCs w:val="20"/>
            <w:highlight w:val="white"/>
          </w:rPr>
          <w:delText xml:space="preserve"> By Michael Bell</w:delText>
        </w:r>
      </w:del>
    </w:p>
    <w:p w14:paraId="3822FEDA" w14:textId="7801AEA8" w:rsidR="00ED3601" w:rsidDel="00116173" w:rsidRDefault="00ED3601" w:rsidP="00ED3601">
      <w:pPr>
        <w:autoSpaceDE w:val="0"/>
        <w:autoSpaceDN w:val="0"/>
        <w:adjustRightInd w:val="0"/>
        <w:spacing w:after="0" w:line="240" w:lineRule="auto"/>
        <w:rPr>
          <w:del w:id="2651" w:author="Michael Bell" w:date="2013-05-06T17:54:00Z"/>
          <w:rFonts w:ascii="Courier New" w:hAnsi="Courier New" w:cs="Courier New"/>
          <w:color w:val="008000"/>
          <w:sz w:val="20"/>
          <w:szCs w:val="20"/>
          <w:highlight w:val="white"/>
        </w:rPr>
      </w:pPr>
      <w:del w:id="2652" w:author="Michael Bell" w:date="2013-05-06T17:54:00Z">
        <w:r w:rsidDel="00116173">
          <w:rPr>
            <w:rFonts w:ascii="Courier New" w:hAnsi="Courier New" w:cs="Courier New"/>
            <w:color w:val="008000"/>
            <w:sz w:val="20"/>
            <w:szCs w:val="20"/>
            <w:highlight w:val="white"/>
          </w:rPr>
          <w:delText xml:space="preserve"> </w:delText>
        </w:r>
      </w:del>
    </w:p>
    <w:p w14:paraId="3197B349" w14:textId="73966780" w:rsidR="00ED3601" w:rsidDel="00116173" w:rsidRDefault="00ED3601" w:rsidP="00ED3601">
      <w:pPr>
        <w:autoSpaceDE w:val="0"/>
        <w:autoSpaceDN w:val="0"/>
        <w:adjustRightInd w:val="0"/>
        <w:spacing w:after="0" w:line="240" w:lineRule="auto"/>
        <w:rPr>
          <w:del w:id="2653" w:author="Michael Bell" w:date="2013-05-06T17:54:00Z"/>
          <w:rFonts w:ascii="Courier New" w:hAnsi="Courier New" w:cs="Courier New"/>
          <w:color w:val="008000"/>
          <w:sz w:val="20"/>
          <w:szCs w:val="20"/>
          <w:highlight w:val="white"/>
        </w:rPr>
      </w:pPr>
      <w:del w:id="2654"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23C5B2F1" w14:textId="6C0D9F18" w:rsidR="00ED3601" w:rsidDel="00116173" w:rsidRDefault="00ED3601" w:rsidP="00ED3601">
      <w:pPr>
        <w:autoSpaceDE w:val="0"/>
        <w:autoSpaceDN w:val="0"/>
        <w:adjustRightInd w:val="0"/>
        <w:spacing w:after="0" w:line="240" w:lineRule="auto"/>
        <w:rPr>
          <w:del w:id="2655" w:author="Michael Bell" w:date="2013-05-06T17:54:00Z"/>
          <w:rFonts w:ascii="Courier New" w:hAnsi="Courier New" w:cs="Courier New"/>
          <w:color w:val="008000"/>
          <w:sz w:val="20"/>
          <w:szCs w:val="20"/>
          <w:highlight w:val="white"/>
        </w:rPr>
      </w:pPr>
      <w:del w:id="2656" w:author="Michael Bell" w:date="2013-05-06T17:54:00Z">
        <w:r w:rsidDel="00116173">
          <w:rPr>
            <w:rFonts w:ascii="Courier New" w:hAnsi="Courier New" w:cs="Courier New"/>
            <w:color w:val="008000"/>
            <w:sz w:val="20"/>
            <w:szCs w:val="20"/>
            <w:highlight w:val="white"/>
          </w:rPr>
          <w:delText xml:space="preserve"> </w:delText>
        </w:r>
      </w:del>
    </w:p>
    <w:p w14:paraId="726E7C99" w14:textId="6C18C746" w:rsidR="00ED3601" w:rsidDel="00116173" w:rsidRDefault="00ED3601" w:rsidP="00ED3601">
      <w:pPr>
        <w:autoSpaceDE w:val="0"/>
        <w:autoSpaceDN w:val="0"/>
        <w:adjustRightInd w:val="0"/>
        <w:spacing w:after="0" w:line="240" w:lineRule="auto"/>
        <w:rPr>
          <w:del w:id="2657" w:author="Michael Bell" w:date="2013-05-06T17:54:00Z"/>
          <w:rFonts w:ascii="Courier New" w:hAnsi="Courier New" w:cs="Courier New"/>
          <w:color w:val="000000"/>
          <w:sz w:val="20"/>
          <w:szCs w:val="20"/>
          <w:highlight w:val="white"/>
        </w:rPr>
      </w:pPr>
      <w:del w:id="2658" w:author="Michael Bell" w:date="2013-05-06T17:54:00Z">
        <w:r w:rsidDel="00116173">
          <w:rPr>
            <w:rFonts w:ascii="Courier New" w:hAnsi="Courier New" w:cs="Courier New"/>
            <w:color w:val="008000"/>
            <w:sz w:val="20"/>
            <w:szCs w:val="20"/>
            <w:highlight w:val="white"/>
          </w:rPr>
          <w:delText xml:space="preserve"> */</w:delText>
        </w:r>
      </w:del>
    </w:p>
    <w:p w14:paraId="13AEEA81" w14:textId="0DA1B47B" w:rsidR="00ED3601" w:rsidDel="00116173" w:rsidRDefault="00ED3601" w:rsidP="00ED3601">
      <w:pPr>
        <w:autoSpaceDE w:val="0"/>
        <w:autoSpaceDN w:val="0"/>
        <w:adjustRightInd w:val="0"/>
        <w:spacing w:after="0" w:line="240" w:lineRule="auto"/>
        <w:rPr>
          <w:del w:id="2659" w:author="Michael Bell" w:date="2013-05-06T17:54:00Z"/>
          <w:rFonts w:ascii="Courier New" w:hAnsi="Courier New" w:cs="Courier New"/>
          <w:color w:val="000000"/>
          <w:sz w:val="20"/>
          <w:szCs w:val="20"/>
          <w:highlight w:val="white"/>
        </w:rPr>
      </w:pPr>
    </w:p>
    <w:p w14:paraId="38670026" w14:textId="75E12938" w:rsidR="00ED3601" w:rsidDel="00116173" w:rsidRDefault="00ED3601" w:rsidP="00ED3601">
      <w:pPr>
        <w:autoSpaceDE w:val="0"/>
        <w:autoSpaceDN w:val="0"/>
        <w:adjustRightInd w:val="0"/>
        <w:spacing w:after="0" w:line="240" w:lineRule="auto"/>
        <w:rPr>
          <w:del w:id="2660" w:author="Michael Bell" w:date="2013-05-06T17:54:00Z"/>
          <w:rFonts w:ascii="Courier New" w:hAnsi="Courier New" w:cs="Courier New"/>
          <w:color w:val="008000"/>
          <w:sz w:val="20"/>
          <w:szCs w:val="20"/>
          <w:highlight w:val="white"/>
        </w:rPr>
      </w:pPr>
      <w:del w:id="2661" w:author="Michael Bell" w:date="2013-05-06T17:54:00Z">
        <w:r w:rsidDel="00116173">
          <w:rPr>
            <w:rFonts w:ascii="Courier New" w:hAnsi="Courier New" w:cs="Courier New"/>
            <w:color w:val="008000"/>
            <w:sz w:val="20"/>
            <w:szCs w:val="20"/>
            <w:highlight w:val="white"/>
          </w:rPr>
          <w:delText>/*this function returns an intager value coresponding the the current button (or lack therof) being</w:delText>
        </w:r>
      </w:del>
    </w:p>
    <w:p w14:paraId="627D8EDD" w14:textId="59F74400" w:rsidR="00ED3601" w:rsidDel="00116173" w:rsidRDefault="00ED3601" w:rsidP="00ED3601">
      <w:pPr>
        <w:autoSpaceDE w:val="0"/>
        <w:autoSpaceDN w:val="0"/>
        <w:adjustRightInd w:val="0"/>
        <w:spacing w:after="0" w:line="240" w:lineRule="auto"/>
        <w:rPr>
          <w:del w:id="2662" w:author="Michael Bell" w:date="2013-05-06T17:54:00Z"/>
          <w:rFonts w:ascii="Courier New" w:hAnsi="Courier New" w:cs="Courier New"/>
          <w:color w:val="008000"/>
          <w:sz w:val="20"/>
          <w:szCs w:val="20"/>
          <w:highlight w:val="white"/>
        </w:rPr>
      </w:pPr>
      <w:del w:id="2663" w:author="Michael Bell" w:date="2013-05-06T17:54:00Z">
        <w:r w:rsidDel="00116173">
          <w:rPr>
            <w:rFonts w:ascii="Courier New" w:hAnsi="Courier New" w:cs="Courier New"/>
            <w:color w:val="008000"/>
            <w:sz w:val="20"/>
            <w:szCs w:val="20"/>
            <w:highlight w:val="white"/>
          </w:rPr>
          <w:delText>pressed, it only works when either 1 or 0 butons are being pressed, the intager values output are</w:delText>
        </w:r>
      </w:del>
    </w:p>
    <w:p w14:paraId="05DEA50E" w14:textId="7DF89B2C" w:rsidR="00ED3601" w:rsidDel="00116173" w:rsidRDefault="00ED3601" w:rsidP="00ED3601">
      <w:pPr>
        <w:autoSpaceDE w:val="0"/>
        <w:autoSpaceDN w:val="0"/>
        <w:adjustRightInd w:val="0"/>
        <w:spacing w:after="0" w:line="240" w:lineRule="auto"/>
        <w:rPr>
          <w:del w:id="2664" w:author="Michael Bell" w:date="2013-05-06T17:54:00Z"/>
          <w:rFonts w:ascii="Courier New" w:hAnsi="Courier New" w:cs="Courier New"/>
          <w:color w:val="008000"/>
          <w:sz w:val="20"/>
          <w:szCs w:val="20"/>
          <w:highlight w:val="white"/>
        </w:rPr>
      </w:pPr>
      <w:del w:id="2665" w:author="Michael Bell" w:date="2013-05-06T17:54:00Z">
        <w:r w:rsidDel="00116173">
          <w:rPr>
            <w:rFonts w:ascii="Courier New" w:hAnsi="Courier New" w:cs="Courier New"/>
            <w:color w:val="008000"/>
            <w:sz w:val="20"/>
            <w:szCs w:val="20"/>
            <w:highlight w:val="white"/>
          </w:rPr>
          <w:delText>#defined at the begining of the program as rightOut upOut etc.</w:delText>
        </w:r>
      </w:del>
    </w:p>
    <w:p w14:paraId="496ECBB9" w14:textId="4565EBC2" w:rsidR="00ED3601" w:rsidDel="00116173" w:rsidRDefault="00ED3601" w:rsidP="00ED3601">
      <w:pPr>
        <w:autoSpaceDE w:val="0"/>
        <w:autoSpaceDN w:val="0"/>
        <w:adjustRightInd w:val="0"/>
        <w:spacing w:after="0" w:line="240" w:lineRule="auto"/>
        <w:rPr>
          <w:del w:id="2666" w:author="Michael Bell" w:date="2013-05-06T17:54:00Z"/>
          <w:rFonts w:ascii="Courier New" w:hAnsi="Courier New" w:cs="Courier New"/>
          <w:color w:val="008000"/>
          <w:sz w:val="20"/>
          <w:szCs w:val="20"/>
          <w:highlight w:val="white"/>
        </w:rPr>
      </w:pPr>
    </w:p>
    <w:p w14:paraId="3A8A568B" w14:textId="421CBCE4" w:rsidR="00ED3601" w:rsidDel="00116173" w:rsidRDefault="00ED3601" w:rsidP="00ED3601">
      <w:pPr>
        <w:autoSpaceDE w:val="0"/>
        <w:autoSpaceDN w:val="0"/>
        <w:adjustRightInd w:val="0"/>
        <w:spacing w:after="0" w:line="240" w:lineRule="auto"/>
        <w:rPr>
          <w:del w:id="2667" w:author="Michael Bell" w:date="2013-05-06T17:54:00Z"/>
          <w:rFonts w:ascii="Courier New" w:hAnsi="Courier New" w:cs="Courier New"/>
          <w:color w:val="008000"/>
          <w:sz w:val="20"/>
          <w:szCs w:val="20"/>
          <w:highlight w:val="white"/>
        </w:rPr>
      </w:pPr>
      <w:del w:id="2668" w:author="Michael Bell" w:date="2013-05-06T17:54:00Z">
        <w:r w:rsidDel="00116173">
          <w:rPr>
            <w:rFonts w:ascii="Courier New" w:hAnsi="Courier New" w:cs="Courier New"/>
            <w:color w:val="008000"/>
            <w:sz w:val="20"/>
            <w:szCs w:val="20"/>
            <w:highlight w:val="white"/>
          </w:rPr>
          <w:delText>the sensor board outputs a diferent voltage depending on which buton is pressed, these voltages are</w:delText>
        </w:r>
      </w:del>
    </w:p>
    <w:p w14:paraId="6826E045" w14:textId="63875C0E" w:rsidR="00ED3601" w:rsidDel="00116173" w:rsidRDefault="00ED3601" w:rsidP="00ED3601">
      <w:pPr>
        <w:autoSpaceDE w:val="0"/>
        <w:autoSpaceDN w:val="0"/>
        <w:adjustRightInd w:val="0"/>
        <w:spacing w:after="0" w:line="240" w:lineRule="auto"/>
        <w:rPr>
          <w:del w:id="2669" w:author="Michael Bell" w:date="2013-05-06T17:54:00Z"/>
          <w:rFonts w:ascii="Courier New" w:hAnsi="Courier New" w:cs="Courier New"/>
          <w:color w:val="008000"/>
          <w:sz w:val="20"/>
          <w:szCs w:val="20"/>
          <w:highlight w:val="white"/>
        </w:rPr>
      </w:pPr>
      <w:del w:id="2670" w:author="Michael Bell" w:date="2013-05-06T17:54:00Z">
        <w:r w:rsidDel="00116173">
          <w:rPr>
            <w:rFonts w:ascii="Courier New" w:hAnsi="Courier New" w:cs="Courier New"/>
            <w:color w:val="008000"/>
            <w:sz w:val="20"/>
            <w:szCs w:val="20"/>
            <w:highlight w:val="white"/>
          </w:rPr>
          <w:delText>#defined at the begining of the program and are called upADC, downADC etc.</w:delText>
        </w:r>
      </w:del>
    </w:p>
    <w:p w14:paraId="3676A5BD" w14:textId="5AE36E22" w:rsidR="00ED3601" w:rsidDel="00116173" w:rsidRDefault="00ED3601" w:rsidP="00ED3601">
      <w:pPr>
        <w:autoSpaceDE w:val="0"/>
        <w:autoSpaceDN w:val="0"/>
        <w:adjustRightInd w:val="0"/>
        <w:spacing w:after="0" w:line="240" w:lineRule="auto"/>
        <w:rPr>
          <w:del w:id="2671" w:author="Michael Bell" w:date="2013-05-06T17:54:00Z"/>
          <w:rFonts w:ascii="Courier New" w:hAnsi="Courier New" w:cs="Courier New"/>
          <w:color w:val="008000"/>
          <w:sz w:val="20"/>
          <w:szCs w:val="20"/>
          <w:highlight w:val="white"/>
        </w:rPr>
      </w:pPr>
    </w:p>
    <w:p w14:paraId="00C10201" w14:textId="62050184" w:rsidR="00ED3601" w:rsidDel="00116173" w:rsidRDefault="00ED3601" w:rsidP="00ED3601">
      <w:pPr>
        <w:autoSpaceDE w:val="0"/>
        <w:autoSpaceDN w:val="0"/>
        <w:adjustRightInd w:val="0"/>
        <w:spacing w:after="0" w:line="240" w:lineRule="auto"/>
        <w:rPr>
          <w:del w:id="2672" w:author="Michael Bell" w:date="2013-05-06T17:54:00Z"/>
          <w:rFonts w:ascii="Courier New" w:hAnsi="Courier New" w:cs="Courier New"/>
          <w:color w:val="008000"/>
          <w:sz w:val="20"/>
          <w:szCs w:val="20"/>
          <w:highlight w:val="white"/>
        </w:rPr>
      </w:pPr>
      <w:del w:id="2673" w:author="Michael Bell" w:date="2013-05-06T17:54:00Z">
        <w:r w:rsidDel="00116173">
          <w:rPr>
            <w:rFonts w:ascii="Courier New" w:hAnsi="Courier New" w:cs="Courier New"/>
            <w:color w:val="008000"/>
            <w:sz w:val="20"/>
            <w:szCs w:val="20"/>
            <w:highlight w:val="white"/>
          </w:rPr>
          <w:delText>the sensitivity (or hysteresis) is how far out the voltage can be on either side of the defined value,</w:delText>
        </w:r>
      </w:del>
    </w:p>
    <w:p w14:paraId="077698A3" w14:textId="35A1D764" w:rsidR="00ED3601" w:rsidDel="00116173" w:rsidRDefault="00ED3601" w:rsidP="00ED3601">
      <w:pPr>
        <w:autoSpaceDE w:val="0"/>
        <w:autoSpaceDN w:val="0"/>
        <w:adjustRightInd w:val="0"/>
        <w:spacing w:after="0" w:line="240" w:lineRule="auto"/>
        <w:rPr>
          <w:del w:id="2674" w:author="Michael Bell" w:date="2013-05-06T17:54:00Z"/>
          <w:rFonts w:ascii="Courier New" w:hAnsi="Courier New" w:cs="Courier New"/>
          <w:color w:val="008000"/>
          <w:sz w:val="20"/>
          <w:szCs w:val="20"/>
          <w:highlight w:val="white"/>
        </w:rPr>
      </w:pPr>
      <w:del w:id="2675" w:author="Michael Bell" w:date="2013-05-06T17:54:00Z">
        <w:r w:rsidDel="00116173">
          <w:rPr>
            <w:rFonts w:ascii="Courier New" w:hAnsi="Courier New" w:cs="Courier New"/>
            <w:color w:val="008000"/>
            <w:sz w:val="20"/>
            <w:szCs w:val="20"/>
            <w:highlight w:val="white"/>
          </w:rPr>
          <w:delText>this allows for the tolerence of the resistors used producing the voltages</w:delText>
        </w:r>
      </w:del>
    </w:p>
    <w:p w14:paraId="6BCA6880" w14:textId="1CD0F12B" w:rsidR="00ED3601" w:rsidDel="00116173" w:rsidRDefault="00ED3601" w:rsidP="00ED3601">
      <w:pPr>
        <w:autoSpaceDE w:val="0"/>
        <w:autoSpaceDN w:val="0"/>
        <w:adjustRightInd w:val="0"/>
        <w:spacing w:after="0" w:line="240" w:lineRule="auto"/>
        <w:rPr>
          <w:del w:id="2676" w:author="Michael Bell" w:date="2013-05-06T17:54:00Z"/>
          <w:rFonts w:ascii="Courier New" w:hAnsi="Courier New" w:cs="Courier New"/>
          <w:color w:val="008000"/>
          <w:sz w:val="20"/>
          <w:szCs w:val="20"/>
          <w:highlight w:val="white"/>
        </w:rPr>
      </w:pPr>
    </w:p>
    <w:p w14:paraId="4F17E030" w14:textId="7E03A6A2" w:rsidR="00ED3601" w:rsidDel="00116173" w:rsidRDefault="00ED3601" w:rsidP="00ED3601">
      <w:pPr>
        <w:autoSpaceDE w:val="0"/>
        <w:autoSpaceDN w:val="0"/>
        <w:adjustRightInd w:val="0"/>
        <w:spacing w:after="0" w:line="240" w:lineRule="auto"/>
        <w:rPr>
          <w:del w:id="2677" w:author="Michael Bell" w:date="2013-05-06T17:54:00Z"/>
          <w:rFonts w:ascii="Courier New" w:hAnsi="Courier New" w:cs="Courier New"/>
          <w:color w:val="000000"/>
          <w:sz w:val="20"/>
          <w:szCs w:val="20"/>
          <w:highlight w:val="white"/>
        </w:rPr>
      </w:pPr>
      <w:del w:id="2678" w:author="Michael Bell" w:date="2013-05-06T17:54:00Z">
        <w:r w:rsidDel="00116173">
          <w:rPr>
            <w:rFonts w:ascii="Courier New" w:hAnsi="Courier New" w:cs="Courier New"/>
            <w:color w:val="008000"/>
            <w:sz w:val="20"/>
            <w:szCs w:val="20"/>
            <w:highlight w:val="white"/>
          </w:rPr>
          <w:delText>the voltage used is stored in buttonVoltage*/</w:delText>
        </w:r>
      </w:del>
    </w:p>
    <w:p w14:paraId="62006009" w14:textId="6D1C8970" w:rsidR="00ED3601" w:rsidDel="00116173" w:rsidRDefault="00ED3601" w:rsidP="00ED3601">
      <w:pPr>
        <w:autoSpaceDE w:val="0"/>
        <w:autoSpaceDN w:val="0"/>
        <w:adjustRightInd w:val="0"/>
        <w:spacing w:after="0" w:line="240" w:lineRule="auto"/>
        <w:rPr>
          <w:del w:id="2679" w:author="Michael Bell" w:date="2013-05-06T17:54:00Z"/>
          <w:rFonts w:ascii="Courier New" w:hAnsi="Courier New" w:cs="Courier New"/>
          <w:color w:val="000000"/>
          <w:sz w:val="20"/>
          <w:szCs w:val="20"/>
          <w:highlight w:val="white"/>
        </w:rPr>
      </w:pPr>
    </w:p>
    <w:p w14:paraId="437127DD" w14:textId="40D120C0" w:rsidR="00ED3601" w:rsidDel="00116173" w:rsidRDefault="00ED3601" w:rsidP="00ED3601">
      <w:pPr>
        <w:autoSpaceDE w:val="0"/>
        <w:autoSpaceDN w:val="0"/>
        <w:adjustRightInd w:val="0"/>
        <w:spacing w:after="0" w:line="240" w:lineRule="auto"/>
        <w:rPr>
          <w:del w:id="2680" w:author="Michael Bell" w:date="2013-05-06T17:54:00Z"/>
          <w:rFonts w:ascii="Courier New" w:hAnsi="Courier New" w:cs="Courier New"/>
          <w:color w:val="000000"/>
          <w:sz w:val="20"/>
          <w:szCs w:val="20"/>
          <w:highlight w:val="white"/>
        </w:rPr>
      </w:pPr>
      <w:del w:id="2681" w:author="Michael Bell" w:date="2013-05-06T17:54: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sensorNumber</w:delText>
        </w:r>
        <w:r w:rsidDel="00116173">
          <w:rPr>
            <w:rFonts w:ascii="Courier New" w:hAnsi="Courier New" w:cs="Courier New"/>
            <w:b/>
            <w:bCs/>
            <w:color w:val="000080"/>
            <w:sz w:val="20"/>
            <w:szCs w:val="20"/>
            <w:highlight w:val="white"/>
          </w:rPr>
          <w:delText>)</w:delText>
        </w:r>
      </w:del>
    </w:p>
    <w:p w14:paraId="67132705" w14:textId="4DBD0BE6" w:rsidR="00ED3601" w:rsidDel="00116173" w:rsidRDefault="00ED3601" w:rsidP="00ED3601">
      <w:pPr>
        <w:autoSpaceDE w:val="0"/>
        <w:autoSpaceDN w:val="0"/>
        <w:adjustRightInd w:val="0"/>
        <w:spacing w:after="0" w:line="240" w:lineRule="auto"/>
        <w:rPr>
          <w:del w:id="2682" w:author="Michael Bell" w:date="2013-05-06T17:54:00Z"/>
          <w:rFonts w:ascii="Courier New" w:hAnsi="Courier New" w:cs="Courier New"/>
          <w:color w:val="000000"/>
          <w:sz w:val="20"/>
          <w:szCs w:val="20"/>
          <w:highlight w:val="white"/>
        </w:rPr>
      </w:pPr>
      <w:del w:id="2683" w:author="Michael Bell" w:date="2013-05-06T17:54:00Z">
        <w:r w:rsidDel="00116173">
          <w:rPr>
            <w:rFonts w:ascii="Courier New" w:hAnsi="Courier New" w:cs="Courier New"/>
            <w:b/>
            <w:bCs/>
            <w:color w:val="000080"/>
            <w:sz w:val="20"/>
            <w:szCs w:val="20"/>
            <w:highlight w:val="white"/>
          </w:rPr>
          <w:delText>{</w:delText>
        </w:r>
      </w:del>
    </w:p>
    <w:p w14:paraId="64CCCD92" w14:textId="027EF310" w:rsidR="00ED3601" w:rsidDel="00116173" w:rsidRDefault="00ED3601" w:rsidP="00ED3601">
      <w:pPr>
        <w:autoSpaceDE w:val="0"/>
        <w:autoSpaceDN w:val="0"/>
        <w:adjustRightInd w:val="0"/>
        <w:spacing w:after="0" w:line="240" w:lineRule="auto"/>
        <w:rPr>
          <w:del w:id="2684" w:author="Michael Bell" w:date="2013-05-06T17:54:00Z"/>
          <w:rFonts w:ascii="Courier New" w:hAnsi="Courier New" w:cs="Courier New"/>
          <w:color w:val="008000"/>
          <w:sz w:val="20"/>
          <w:szCs w:val="20"/>
          <w:highlight w:val="white"/>
        </w:rPr>
      </w:pPr>
      <w:del w:id="268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unsigned</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analogRead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sensorNumber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voltage and stores it</w:delText>
        </w:r>
      </w:del>
    </w:p>
    <w:p w14:paraId="1FF74351" w14:textId="67A8E9A5" w:rsidR="00ED3601" w:rsidDel="00116173" w:rsidRDefault="00ED3601" w:rsidP="00ED3601">
      <w:pPr>
        <w:autoSpaceDE w:val="0"/>
        <w:autoSpaceDN w:val="0"/>
        <w:adjustRightInd w:val="0"/>
        <w:spacing w:after="0" w:line="240" w:lineRule="auto"/>
        <w:rPr>
          <w:del w:id="2686" w:author="Michael Bell" w:date="2013-05-06T17:54:00Z"/>
          <w:rFonts w:ascii="Courier New" w:hAnsi="Courier New" w:cs="Courier New"/>
          <w:color w:val="000000"/>
          <w:sz w:val="20"/>
          <w:szCs w:val="20"/>
          <w:highlight w:val="white"/>
        </w:rPr>
      </w:pPr>
      <w:del w:id="2687"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buttonVoltage</w:delText>
        </w:r>
        <w:r w:rsidDel="00116173">
          <w:rPr>
            <w:rFonts w:ascii="Courier New" w:hAnsi="Courier New" w:cs="Courier New"/>
            <w:b/>
            <w:bCs/>
            <w:color w:val="000080"/>
            <w:sz w:val="20"/>
            <w:szCs w:val="20"/>
            <w:highlight w:val="white"/>
          </w:rPr>
          <w:delText>);</w:delText>
        </w:r>
      </w:del>
    </w:p>
    <w:p w14:paraId="6BDE35C4" w14:textId="04558C12" w:rsidR="00ED3601" w:rsidDel="00116173" w:rsidRDefault="00ED3601" w:rsidP="00ED3601">
      <w:pPr>
        <w:autoSpaceDE w:val="0"/>
        <w:autoSpaceDN w:val="0"/>
        <w:adjustRightInd w:val="0"/>
        <w:spacing w:after="0" w:line="240" w:lineRule="auto"/>
        <w:rPr>
          <w:del w:id="2688" w:author="Michael Bell" w:date="2013-05-06T17:54:00Z"/>
          <w:rFonts w:ascii="Courier New" w:hAnsi="Courier New" w:cs="Courier New"/>
          <w:color w:val="008000"/>
          <w:sz w:val="20"/>
          <w:szCs w:val="20"/>
          <w:highlight w:val="white"/>
        </w:rPr>
      </w:pPr>
      <w:del w:id="26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rightADC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rightADC is 0 so we check that it is beneath 0 +the sensitivity</w:delText>
        </w:r>
      </w:del>
    </w:p>
    <w:p w14:paraId="46C19B03" w14:textId="162C5508" w:rsidR="00ED3601" w:rsidDel="00116173" w:rsidRDefault="00ED3601" w:rsidP="00ED3601">
      <w:pPr>
        <w:autoSpaceDE w:val="0"/>
        <w:autoSpaceDN w:val="0"/>
        <w:adjustRightInd w:val="0"/>
        <w:spacing w:after="0" w:line="240" w:lineRule="auto"/>
        <w:rPr>
          <w:del w:id="2690" w:author="Michael Bell" w:date="2013-05-06T17:54:00Z"/>
          <w:rFonts w:ascii="Courier New" w:hAnsi="Courier New" w:cs="Courier New"/>
          <w:color w:val="000000"/>
          <w:sz w:val="20"/>
          <w:szCs w:val="20"/>
          <w:highlight w:val="white"/>
        </w:rPr>
      </w:pPr>
      <w:del w:id="26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C6490D8" w14:textId="0DBB4824" w:rsidR="00ED3601" w:rsidDel="00116173" w:rsidRDefault="00ED3601" w:rsidP="00ED3601">
      <w:pPr>
        <w:autoSpaceDE w:val="0"/>
        <w:autoSpaceDN w:val="0"/>
        <w:adjustRightInd w:val="0"/>
        <w:spacing w:after="0" w:line="240" w:lineRule="auto"/>
        <w:rPr>
          <w:del w:id="2692" w:author="Michael Bell" w:date="2013-05-06T17:54:00Z"/>
          <w:rFonts w:ascii="Courier New" w:hAnsi="Courier New" w:cs="Courier New"/>
          <w:color w:val="008000"/>
          <w:sz w:val="20"/>
          <w:szCs w:val="20"/>
          <w:highlight w:val="white"/>
        </w:rPr>
      </w:pPr>
      <w:del w:id="26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returns the button pressed</w:delText>
        </w:r>
      </w:del>
    </w:p>
    <w:p w14:paraId="09155E47" w14:textId="07F6E186" w:rsidR="00ED3601" w:rsidDel="00116173" w:rsidRDefault="00ED3601" w:rsidP="00ED3601">
      <w:pPr>
        <w:autoSpaceDE w:val="0"/>
        <w:autoSpaceDN w:val="0"/>
        <w:adjustRightInd w:val="0"/>
        <w:spacing w:after="0" w:line="240" w:lineRule="auto"/>
        <w:rPr>
          <w:del w:id="2694" w:author="Michael Bell" w:date="2013-05-06T17:54:00Z"/>
          <w:rFonts w:ascii="Courier New" w:hAnsi="Courier New" w:cs="Courier New"/>
          <w:color w:val="000000"/>
          <w:sz w:val="20"/>
          <w:szCs w:val="20"/>
          <w:highlight w:val="white"/>
        </w:rPr>
      </w:pPr>
      <w:del w:id="26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3CE78ED" w14:textId="253679B2" w:rsidR="00ED3601" w:rsidDel="00116173" w:rsidRDefault="00ED3601" w:rsidP="00ED3601">
      <w:pPr>
        <w:autoSpaceDE w:val="0"/>
        <w:autoSpaceDN w:val="0"/>
        <w:adjustRightInd w:val="0"/>
        <w:spacing w:after="0" w:line="240" w:lineRule="auto"/>
        <w:rPr>
          <w:del w:id="2696" w:author="Michael Bell" w:date="2013-05-06T17:54:00Z"/>
          <w:rFonts w:ascii="Courier New" w:hAnsi="Courier New" w:cs="Courier New"/>
          <w:color w:val="000000"/>
          <w:sz w:val="20"/>
          <w:szCs w:val="20"/>
          <w:highlight w:val="white"/>
        </w:rPr>
      </w:pPr>
    </w:p>
    <w:p w14:paraId="7301D93D" w14:textId="48092742" w:rsidR="00ED3601" w:rsidDel="00116173" w:rsidRDefault="00ED3601" w:rsidP="00ED3601">
      <w:pPr>
        <w:autoSpaceDE w:val="0"/>
        <w:autoSpaceDN w:val="0"/>
        <w:adjustRightInd w:val="0"/>
        <w:spacing w:after="0" w:line="240" w:lineRule="auto"/>
        <w:rPr>
          <w:del w:id="2697" w:author="Michael Bell" w:date="2013-05-06T17:54:00Z"/>
          <w:rFonts w:ascii="Courier New" w:hAnsi="Courier New" w:cs="Courier New"/>
          <w:color w:val="008000"/>
          <w:sz w:val="20"/>
          <w:szCs w:val="20"/>
          <w:highlight w:val="white"/>
        </w:rPr>
      </w:pPr>
      <w:del w:id="26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checks the voltage is in range</w:delText>
        </w:r>
      </w:del>
    </w:p>
    <w:p w14:paraId="28F7DB65" w14:textId="4A80C1E8" w:rsidR="00ED3601" w:rsidDel="00116173" w:rsidRDefault="00ED3601" w:rsidP="00ED3601">
      <w:pPr>
        <w:autoSpaceDE w:val="0"/>
        <w:autoSpaceDN w:val="0"/>
        <w:adjustRightInd w:val="0"/>
        <w:spacing w:after="0" w:line="240" w:lineRule="auto"/>
        <w:rPr>
          <w:del w:id="2699" w:author="Michael Bell" w:date="2013-05-06T17:54:00Z"/>
          <w:rFonts w:ascii="Courier New" w:hAnsi="Courier New" w:cs="Courier New"/>
          <w:color w:val="000000"/>
          <w:sz w:val="20"/>
          <w:szCs w:val="20"/>
          <w:highlight w:val="white"/>
        </w:rPr>
      </w:pPr>
      <w:del w:id="270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A86A43" w14:textId="00567453" w:rsidR="00ED3601" w:rsidDel="00116173" w:rsidRDefault="00ED3601" w:rsidP="00ED3601">
      <w:pPr>
        <w:autoSpaceDE w:val="0"/>
        <w:autoSpaceDN w:val="0"/>
        <w:adjustRightInd w:val="0"/>
        <w:spacing w:after="0" w:line="240" w:lineRule="auto"/>
        <w:rPr>
          <w:del w:id="2701" w:author="Michael Bell" w:date="2013-05-06T17:54:00Z"/>
          <w:rFonts w:ascii="Courier New" w:hAnsi="Courier New" w:cs="Courier New"/>
          <w:color w:val="000000"/>
          <w:sz w:val="20"/>
          <w:szCs w:val="20"/>
          <w:highlight w:val="white"/>
        </w:rPr>
      </w:pPr>
      <w:del w:id="270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23016B80" w14:textId="49CBB5B5" w:rsidR="00ED3601" w:rsidDel="00116173" w:rsidRDefault="00ED3601" w:rsidP="00ED3601">
      <w:pPr>
        <w:autoSpaceDE w:val="0"/>
        <w:autoSpaceDN w:val="0"/>
        <w:adjustRightInd w:val="0"/>
        <w:spacing w:after="0" w:line="240" w:lineRule="auto"/>
        <w:rPr>
          <w:del w:id="2703" w:author="Michael Bell" w:date="2013-05-06T17:54:00Z"/>
          <w:rFonts w:ascii="Courier New" w:hAnsi="Courier New" w:cs="Courier New"/>
          <w:color w:val="000000"/>
          <w:sz w:val="20"/>
          <w:szCs w:val="20"/>
          <w:highlight w:val="white"/>
        </w:rPr>
      </w:pPr>
      <w:del w:id="27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885DB34" w14:textId="2706AC5C" w:rsidR="00ED3601" w:rsidDel="00116173" w:rsidRDefault="00ED3601" w:rsidP="00ED3601">
      <w:pPr>
        <w:autoSpaceDE w:val="0"/>
        <w:autoSpaceDN w:val="0"/>
        <w:adjustRightInd w:val="0"/>
        <w:spacing w:after="0" w:line="240" w:lineRule="auto"/>
        <w:rPr>
          <w:del w:id="2705" w:author="Michael Bell" w:date="2013-05-06T17:54:00Z"/>
          <w:rFonts w:ascii="Courier New" w:hAnsi="Courier New" w:cs="Courier New"/>
          <w:color w:val="000000"/>
          <w:sz w:val="20"/>
          <w:szCs w:val="20"/>
          <w:highlight w:val="white"/>
        </w:rPr>
      </w:pPr>
    </w:p>
    <w:p w14:paraId="12371B3B" w14:textId="6A4A3BF8" w:rsidR="00ED3601" w:rsidDel="00116173" w:rsidRDefault="00ED3601" w:rsidP="00ED3601">
      <w:pPr>
        <w:autoSpaceDE w:val="0"/>
        <w:autoSpaceDN w:val="0"/>
        <w:adjustRightInd w:val="0"/>
        <w:spacing w:after="0" w:line="240" w:lineRule="auto"/>
        <w:rPr>
          <w:del w:id="2706" w:author="Michael Bell" w:date="2013-05-06T17:54:00Z"/>
          <w:rFonts w:ascii="Courier New" w:hAnsi="Courier New" w:cs="Courier New"/>
          <w:color w:val="000000"/>
          <w:sz w:val="20"/>
          <w:szCs w:val="20"/>
          <w:highlight w:val="white"/>
        </w:rPr>
      </w:pPr>
      <w:del w:id="27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671C68E5" w14:textId="74AB045F" w:rsidR="00ED3601" w:rsidDel="00116173" w:rsidRDefault="00ED3601" w:rsidP="00ED3601">
      <w:pPr>
        <w:autoSpaceDE w:val="0"/>
        <w:autoSpaceDN w:val="0"/>
        <w:adjustRightInd w:val="0"/>
        <w:spacing w:after="0" w:line="240" w:lineRule="auto"/>
        <w:rPr>
          <w:del w:id="2708" w:author="Michael Bell" w:date="2013-05-06T17:54:00Z"/>
          <w:rFonts w:ascii="Courier New" w:hAnsi="Courier New" w:cs="Courier New"/>
          <w:color w:val="000000"/>
          <w:sz w:val="20"/>
          <w:szCs w:val="20"/>
          <w:highlight w:val="white"/>
        </w:rPr>
      </w:pPr>
      <w:del w:id="27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F0F773" w14:textId="63A51BB0" w:rsidR="00ED3601" w:rsidDel="00116173" w:rsidRDefault="00ED3601" w:rsidP="00ED3601">
      <w:pPr>
        <w:autoSpaceDE w:val="0"/>
        <w:autoSpaceDN w:val="0"/>
        <w:adjustRightInd w:val="0"/>
        <w:spacing w:after="0" w:line="240" w:lineRule="auto"/>
        <w:rPr>
          <w:del w:id="2710" w:author="Michael Bell" w:date="2013-05-06T17:54:00Z"/>
          <w:rFonts w:ascii="Courier New" w:hAnsi="Courier New" w:cs="Courier New"/>
          <w:color w:val="000000"/>
          <w:sz w:val="20"/>
          <w:szCs w:val="20"/>
          <w:highlight w:val="white"/>
        </w:rPr>
      </w:pPr>
      <w:del w:id="27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0251E3F4" w14:textId="441A748B" w:rsidR="00ED3601" w:rsidDel="00116173" w:rsidRDefault="00ED3601" w:rsidP="00ED3601">
      <w:pPr>
        <w:autoSpaceDE w:val="0"/>
        <w:autoSpaceDN w:val="0"/>
        <w:adjustRightInd w:val="0"/>
        <w:spacing w:after="0" w:line="240" w:lineRule="auto"/>
        <w:rPr>
          <w:del w:id="2712" w:author="Michael Bell" w:date="2013-05-06T17:54:00Z"/>
          <w:rFonts w:ascii="Courier New" w:hAnsi="Courier New" w:cs="Courier New"/>
          <w:color w:val="000000"/>
          <w:sz w:val="20"/>
          <w:szCs w:val="20"/>
          <w:highlight w:val="white"/>
        </w:rPr>
      </w:pPr>
      <w:del w:id="27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A2ADB5" w14:textId="45F5D9D4" w:rsidR="00ED3601" w:rsidDel="00116173" w:rsidRDefault="00ED3601" w:rsidP="00ED3601">
      <w:pPr>
        <w:autoSpaceDE w:val="0"/>
        <w:autoSpaceDN w:val="0"/>
        <w:adjustRightInd w:val="0"/>
        <w:spacing w:after="0" w:line="240" w:lineRule="auto"/>
        <w:rPr>
          <w:del w:id="2714" w:author="Michael Bell" w:date="2013-05-06T17:54:00Z"/>
          <w:rFonts w:ascii="Courier New" w:hAnsi="Courier New" w:cs="Courier New"/>
          <w:color w:val="000000"/>
          <w:sz w:val="20"/>
          <w:szCs w:val="20"/>
          <w:highlight w:val="white"/>
        </w:rPr>
      </w:pPr>
    </w:p>
    <w:p w14:paraId="6DEEB6B8" w14:textId="7E2A04FE" w:rsidR="00ED3601" w:rsidDel="00116173" w:rsidRDefault="00ED3601" w:rsidP="00ED3601">
      <w:pPr>
        <w:autoSpaceDE w:val="0"/>
        <w:autoSpaceDN w:val="0"/>
        <w:adjustRightInd w:val="0"/>
        <w:spacing w:after="0" w:line="240" w:lineRule="auto"/>
        <w:rPr>
          <w:del w:id="2715" w:author="Michael Bell" w:date="2013-05-06T17:54:00Z"/>
          <w:rFonts w:ascii="Courier New" w:hAnsi="Courier New" w:cs="Courier New"/>
          <w:color w:val="000000"/>
          <w:sz w:val="20"/>
          <w:szCs w:val="20"/>
          <w:highlight w:val="white"/>
        </w:rPr>
      </w:pPr>
      <w:del w:id="27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9E4AA00" w14:textId="6FA084D2" w:rsidR="00ED3601" w:rsidDel="00116173" w:rsidRDefault="00ED3601" w:rsidP="00ED3601">
      <w:pPr>
        <w:autoSpaceDE w:val="0"/>
        <w:autoSpaceDN w:val="0"/>
        <w:adjustRightInd w:val="0"/>
        <w:spacing w:after="0" w:line="240" w:lineRule="auto"/>
        <w:rPr>
          <w:del w:id="2717" w:author="Michael Bell" w:date="2013-05-06T17:54:00Z"/>
          <w:rFonts w:ascii="Courier New" w:hAnsi="Courier New" w:cs="Courier New"/>
          <w:color w:val="000000"/>
          <w:sz w:val="20"/>
          <w:szCs w:val="20"/>
          <w:highlight w:val="white"/>
        </w:rPr>
      </w:pPr>
      <w:del w:id="27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45AB743" w14:textId="3A959934" w:rsidR="00ED3601" w:rsidDel="00116173" w:rsidRDefault="00ED3601" w:rsidP="00ED3601">
      <w:pPr>
        <w:autoSpaceDE w:val="0"/>
        <w:autoSpaceDN w:val="0"/>
        <w:adjustRightInd w:val="0"/>
        <w:spacing w:after="0" w:line="240" w:lineRule="auto"/>
        <w:rPr>
          <w:del w:id="2719" w:author="Michael Bell" w:date="2013-05-06T17:54:00Z"/>
          <w:rFonts w:ascii="Courier New" w:hAnsi="Courier New" w:cs="Courier New"/>
          <w:color w:val="000000"/>
          <w:sz w:val="20"/>
          <w:szCs w:val="20"/>
          <w:highlight w:val="white"/>
        </w:rPr>
      </w:pPr>
      <w:del w:id="27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37356985" w14:textId="370F09B4" w:rsidR="00ED3601" w:rsidDel="00116173" w:rsidRDefault="00ED3601" w:rsidP="00ED3601">
      <w:pPr>
        <w:autoSpaceDE w:val="0"/>
        <w:autoSpaceDN w:val="0"/>
        <w:adjustRightInd w:val="0"/>
        <w:spacing w:after="0" w:line="240" w:lineRule="auto"/>
        <w:rPr>
          <w:del w:id="2721" w:author="Michael Bell" w:date="2013-05-06T17:54:00Z"/>
          <w:rFonts w:ascii="Courier New" w:hAnsi="Courier New" w:cs="Courier New"/>
          <w:color w:val="000000"/>
          <w:sz w:val="20"/>
          <w:szCs w:val="20"/>
          <w:highlight w:val="white"/>
        </w:rPr>
      </w:pPr>
      <w:del w:id="27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DE78A" w14:textId="56F41EE6" w:rsidR="00ED3601" w:rsidDel="00116173" w:rsidRDefault="00ED3601" w:rsidP="00ED3601">
      <w:pPr>
        <w:autoSpaceDE w:val="0"/>
        <w:autoSpaceDN w:val="0"/>
        <w:adjustRightInd w:val="0"/>
        <w:spacing w:after="0" w:line="240" w:lineRule="auto"/>
        <w:rPr>
          <w:del w:id="2723" w:author="Michael Bell" w:date="2013-05-06T17:54:00Z"/>
          <w:rFonts w:ascii="Courier New" w:hAnsi="Courier New" w:cs="Courier New"/>
          <w:color w:val="000000"/>
          <w:sz w:val="20"/>
          <w:szCs w:val="20"/>
          <w:highlight w:val="white"/>
        </w:rPr>
      </w:pPr>
    </w:p>
    <w:p w14:paraId="714852E6" w14:textId="23B903B2" w:rsidR="00ED3601" w:rsidDel="00116173" w:rsidRDefault="00ED3601" w:rsidP="00ED3601">
      <w:pPr>
        <w:autoSpaceDE w:val="0"/>
        <w:autoSpaceDN w:val="0"/>
        <w:adjustRightInd w:val="0"/>
        <w:spacing w:after="0" w:line="240" w:lineRule="auto"/>
        <w:rPr>
          <w:del w:id="2724" w:author="Michael Bell" w:date="2013-05-06T17:54:00Z"/>
          <w:rFonts w:ascii="Courier New" w:hAnsi="Courier New" w:cs="Courier New"/>
          <w:color w:val="000000"/>
          <w:sz w:val="20"/>
          <w:szCs w:val="20"/>
          <w:highlight w:val="white"/>
        </w:rPr>
      </w:pPr>
      <w:del w:id="27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EA1437A" w14:textId="65A9C7F7" w:rsidR="00ED3601" w:rsidDel="00116173" w:rsidRDefault="00ED3601" w:rsidP="00ED3601">
      <w:pPr>
        <w:autoSpaceDE w:val="0"/>
        <w:autoSpaceDN w:val="0"/>
        <w:adjustRightInd w:val="0"/>
        <w:spacing w:after="0" w:line="240" w:lineRule="auto"/>
        <w:rPr>
          <w:del w:id="2726" w:author="Michael Bell" w:date="2013-05-06T17:54:00Z"/>
          <w:rFonts w:ascii="Courier New" w:hAnsi="Courier New" w:cs="Courier New"/>
          <w:color w:val="000000"/>
          <w:sz w:val="20"/>
          <w:szCs w:val="20"/>
          <w:highlight w:val="white"/>
        </w:rPr>
      </w:pPr>
      <w:del w:id="27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BA69E54" w14:textId="2275F44B" w:rsidR="00ED3601" w:rsidDel="00116173" w:rsidRDefault="00ED3601" w:rsidP="00ED3601">
      <w:pPr>
        <w:autoSpaceDE w:val="0"/>
        <w:autoSpaceDN w:val="0"/>
        <w:adjustRightInd w:val="0"/>
        <w:spacing w:after="0" w:line="240" w:lineRule="auto"/>
        <w:rPr>
          <w:del w:id="2728" w:author="Michael Bell" w:date="2013-05-06T17:54:00Z"/>
          <w:rFonts w:ascii="Courier New" w:hAnsi="Courier New" w:cs="Courier New"/>
          <w:color w:val="000000"/>
          <w:sz w:val="20"/>
          <w:szCs w:val="20"/>
          <w:highlight w:val="white"/>
        </w:rPr>
      </w:pPr>
      <w:del w:id="27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1214AB80" w14:textId="793ACB15" w:rsidR="00ED3601" w:rsidDel="00116173" w:rsidRDefault="00ED3601" w:rsidP="00ED3601">
      <w:pPr>
        <w:autoSpaceDE w:val="0"/>
        <w:autoSpaceDN w:val="0"/>
        <w:adjustRightInd w:val="0"/>
        <w:spacing w:after="0" w:line="240" w:lineRule="auto"/>
        <w:rPr>
          <w:del w:id="2730" w:author="Michael Bell" w:date="2013-05-06T17:54:00Z"/>
          <w:rFonts w:ascii="Courier New" w:hAnsi="Courier New" w:cs="Courier New"/>
          <w:color w:val="000000"/>
          <w:sz w:val="20"/>
          <w:szCs w:val="20"/>
          <w:highlight w:val="white"/>
        </w:rPr>
      </w:pPr>
      <w:del w:id="27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03FCB5" w14:textId="5F8DCBBB" w:rsidR="00ED3601" w:rsidDel="00116173" w:rsidRDefault="00ED3601" w:rsidP="00ED3601">
      <w:pPr>
        <w:autoSpaceDE w:val="0"/>
        <w:autoSpaceDN w:val="0"/>
        <w:adjustRightInd w:val="0"/>
        <w:spacing w:after="0" w:line="240" w:lineRule="auto"/>
        <w:rPr>
          <w:del w:id="2732" w:author="Michael Bell" w:date="2013-05-06T17:54:00Z"/>
          <w:rFonts w:ascii="Courier New" w:hAnsi="Courier New" w:cs="Courier New"/>
          <w:color w:val="000000"/>
          <w:sz w:val="20"/>
          <w:szCs w:val="20"/>
          <w:highlight w:val="white"/>
        </w:rPr>
      </w:pPr>
    </w:p>
    <w:p w14:paraId="3A026FDD" w14:textId="556B27D5" w:rsidR="00ED3601" w:rsidDel="00116173" w:rsidRDefault="00ED3601" w:rsidP="00ED3601">
      <w:pPr>
        <w:autoSpaceDE w:val="0"/>
        <w:autoSpaceDN w:val="0"/>
        <w:adjustRightInd w:val="0"/>
        <w:spacing w:after="0" w:line="240" w:lineRule="auto"/>
        <w:rPr>
          <w:del w:id="2733" w:author="Michael Bell" w:date="2013-05-06T17:54:00Z"/>
          <w:rFonts w:ascii="Courier New" w:hAnsi="Courier New" w:cs="Courier New"/>
          <w:color w:val="000000"/>
          <w:sz w:val="20"/>
          <w:szCs w:val="20"/>
          <w:highlight w:val="white"/>
        </w:rPr>
      </w:pPr>
      <w:del w:id="27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A8A4F66" w14:textId="591CFD4D" w:rsidR="00ED3601" w:rsidDel="00116173" w:rsidRDefault="00ED3601" w:rsidP="00ED3601">
      <w:pPr>
        <w:autoSpaceDE w:val="0"/>
        <w:autoSpaceDN w:val="0"/>
        <w:adjustRightInd w:val="0"/>
        <w:spacing w:after="0" w:line="240" w:lineRule="auto"/>
        <w:rPr>
          <w:del w:id="2735" w:author="Michael Bell" w:date="2013-05-06T17:54:00Z"/>
          <w:rFonts w:ascii="Courier New" w:hAnsi="Courier New" w:cs="Courier New"/>
          <w:color w:val="000000"/>
          <w:sz w:val="20"/>
          <w:szCs w:val="20"/>
          <w:highlight w:val="white"/>
        </w:rPr>
      </w:pPr>
      <w:del w:id="27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14B4EC" w14:textId="629839AC" w:rsidR="00ED3601" w:rsidDel="00116173" w:rsidRDefault="00ED3601" w:rsidP="00ED3601">
      <w:pPr>
        <w:autoSpaceDE w:val="0"/>
        <w:autoSpaceDN w:val="0"/>
        <w:adjustRightInd w:val="0"/>
        <w:spacing w:after="0" w:line="240" w:lineRule="auto"/>
        <w:rPr>
          <w:del w:id="2737" w:author="Michael Bell" w:date="2013-05-06T17:54:00Z"/>
          <w:rFonts w:ascii="Courier New" w:hAnsi="Courier New" w:cs="Courier New"/>
          <w:color w:val="008000"/>
          <w:sz w:val="20"/>
          <w:szCs w:val="20"/>
          <w:highlight w:val="white"/>
        </w:rPr>
      </w:pPr>
      <w:del w:id="27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voltage matches none of these then we return that no button is being pressed</w:delText>
        </w:r>
      </w:del>
    </w:p>
    <w:p w14:paraId="706DBCC4" w14:textId="2E4D556C" w:rsidR="00ED3601" w:rsidDel="00116173" w:rsidRDefault="00ED3601" w:rsidP="00ED3601">
      <w:pPr>
        <w:autoSpaceDE w:val="0"/>
        <w:autoSpaceDN w:val="0"/>
        <w:adjustRightInd w:val="0"/>
        <w:spacing w:after="0" w:line="240" w:lineRule="auto"/>
        <w:rPr>
          <w:del w:id="2739" w:author="Michael Bell" w:date="2013-05-06T17:54:00Z"/>
          <w:rFonts w:ascii="Courier New" w:hAnsi="Courier New" w:cs="Courier New"/>
          <w:color w:val="000000"/>
          <w:sz w:val="20"/>
          <w:szCs w:val="20"/>
          <w:highlight w:val="white"/>
        </w:rPr>
      </w:pPr>
      <w:del w:id="27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EF8EEF" w14:textId="67D2CC1A" w:rsidR="00ED3601" w:rsidDel="00116173" w:rsidRDefault="00ED3601" w:rsidP="00ED3601">
      <w:pPr>
        <w:autoSpaceDE w:val="0"/>
        <w:autoSpaceDN w:val="0"/>
        <w:adjustRightInd w:val="0"/>
        <w:spacing w:after="0" w:line="240" w:lineRule="auto"/>
        <w:rPr>
          <w:del w:id="2741" w:author="Michael Bell" w:date="2013-05-06T17:54:00Z"/>
          <w:rFonts w:ascii="Courier New" w:hAnsi="Courier New" w:cs="Courier New"/>
          <w:color w:val="000000"/>
          <w:sz w:val="20"/>
          <w:szCs w:val="20"/>
          <w:highlight w:val="white"/>
        </w:rPr>
      </w:pPr>
      <w:del w:id="2742" w:author="Michael Bell" w:date="2013-05-06T17:54:00Z">
        <w:r w:rsidDel="00116173">
          <w:rPr>
            <w:rFonts w:ascii="Courier New" w:hAnsi="Courier New" w:cs="Courier New"/>
            <w:color w:val="000000"/>
            <w:sz w:val="20"/>
            <w:szCs w:val="20"/>
            <w:highlight w:val="white"/>
          </w:rPr>
          <w:delText xml:space="preserve">  </w:delText>
        </w:r>
      </w:del>
    </w:p>
    <w:p w14:paraId="4D4B37AC" w14:textId="1CECE04F" w:rsidR="00ED3601" w:rsidDel="00116173" w:rsidRDefault="00ED3601" w:rsidP="00ED3601">
      <w:pPr>
        <w:autoSpaceDE w:val="0"/>
        <w:autoSpaceDN w:val="0"/>
        <w:adjustRightInd w:val="0"/>
        <w:spacing w:after="0" w:line="240" w:lineRule="auto"/>
        <w:rPr>
          <w:del w:id="2743" w:author="Michael Bell" w:date="2013-05-06T17:54:00Z"/>
          <w:rFonts w:ascii="Courier New" w:hAnsi="Courier New" w:cs="Courier New"/>
          <w:color w:val="000000"/>
          <w:sz w:val="20"/>
          <w:szCs w:val="20"/>
          <w:highlight w:val="white"/>
        </w:rPr>
      </w:pPr>
      <w:del w:id="2744" w:author="Michael Bell" w:date="2013-05-06T17:54:00Z">
        <w:r w:rsidDel="00116173">
          <w:rPr>
            <w:rFonts w:ascii="Courier New" w:hAnsi="Courier New" w:cs="Courier New"/>
            <w:color w:val="000000"/>
            <w:sz w:val="20"/>
            <w:szCs w:val="20"/>
            <w:highlight w:val="white"/>
          </w:rPr>
          <w:delText xml:space="preserve">  </w:delText>
        </w:r>
      </w:del>
    </w:p>
    <w:p w14:paraId="59A39AF3" w14:textId="4E9654DD" w:rsidR="00ED3601" w:rsidDel="00116173" w:rsidRDefault="00ED3601" w:rsidP="00ED3601">
      <w:pPr>
        <w:autoSpaceDE w:val="0"/>
        <w:autoSpaceDN w:val="0"/>
        <w:adjustRightInd w:val="0"/>
        <w:spacing w:after="0" w:line="240" w:lineRule="auto"/>
        <w:rPr>
          <w:del w:id="2745" w:author="Michael Bell" w:date="2013-05-06T17:54:00Z"/>
          <w:rFonts w:ascii="Courier New" w:hAnsi="Courier New" w:cs="Courier New"/>
          <w:color w:val="000000"/>
          <w:sz w:val="20"/>
          <w:szCs w:val="20"/>
          <w:highlight w:val="white"/>
        </w:rPr>
      </w:pPr>
      <w:del w:id="2746" w:author="Michael Bell" w:date="2013-05-06T17:54:00Z">
        <w:r w:rsidDel="00116173">
          <w:rPr>
            <w:rFonts w:ascii="Courier New" w:hAnsi="Courier New" w:cs="Courier New"/>
            <w:b/>
            <w:bCs/>
            <w:color w:val="000080"/>
            <w:sz w:val="20"/>
            <w:szCs w:val="20"/>
            <w:highlight w:val="white"/>
          </w:rPr>
          <w:delText>}</w:delText>
        </w:r>
      </w:del>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ins w:id="2747" w:author="Michael Bell" w:date="2013-05-06T18:05:00Z"/>
          <w:rFonts w:ascii="Courier New" w:hAnsi="Courier New" w:cs="Courier New"/>
          <w:color w:val="008000"/>
          <w:sz w:val="20"/>
          <w:szCs w:val="20"/>
          <w:highlight w:val="white"/>
        </w:rPr>
      </w:pPr>
      <w:ins w:id="274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ins>
    </w:p>
    <w:p w14:paraId="3467A985" w14:textId="77777777" w:rsidR="003A2FEE" w:rsidRPr="003A2FEE" w:rsidRDefault="003A2FEE" w:rsidP="003A2FEE">
      <w:pPr>
        <w:autoSpaceDE w:val="0"/>
        <w:autoSpaceDN w:val="0"/>
        <w:adjustRightInd w:val="0"/>
        <w:spacing w:after="0" w:line="240" w:lineRule="auto"/>
        <w:rPr>
          <w:ins w:id="2749" w:author="Michael Bell" w:date="2013-05-06T18:05:00Z"/>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ins w:id="2750" w:author="Michael Bell" w:date="2013-05-06T18:05:00Z"/>
          <w:rFonts w:ascii="Courier New" w:hAnsi="Courier New" w:cs="Courier New"/>
          <w:color w:val="008000"/>
          <w:sz w:val="20"/>
          <w:szCs w:val="20"/>
          <w:highlight w:val="white"/>
        </w:rPr>
      </w:pPr>
      <w:ins w:id="2751" w:author="Michael Bell" w:date="2013-05-06T18:05:00Z">
        <w:r w:rsidRPr="003A2FEE">
          <w:rPr>
            <w:rFonts w:ascii="Courier New" w:hAnsi="Courier New" w:cs="Courier New"/>
            <w:color w:val="008000"/>
            <w:sz w:val="20"/>
            <w:szCs w:val="20"/>
            <w:highlight w:val="white"/>
          </w:rPr>
          <w:t xml:space="preserve"> BELTRAK</w:t>
        </w:r>
      </w:ins>
    </w:p>
    <w:p w14:paraId="18BA1EDC" w14:textId="77777777" w:rsidR="003A2FEE" w:rsidRPr="003A2FEE" w:rsidRDefault="003A2FEE" w:rsidP="003A2FEE">
      <w:pPr>
        <w:autoSpaceDE w:val="0"/>
        <w:autoSpaceDN w:val="0"/>
        <w:adjustRightInd w:val="0"/>
        <w:spacing w:after="0" w:line="240" w:lineRule="auto"/>
        <w:rPr>
          <w:ins w:id="2752" w:author="Michael Bell" w:date="2013-05-06T18:05:00Z"/>
          <w:rFonts w:ascii="Courier New" w:hAnsi="Courier New" w:cs="Courier New"/>
          <w:color w:val="008000"/>
          <w:sz w:val="20"/>
          <w:szCs w:val="20"/>
          <w:highlight w:val="white"/>
        </w:rPr>
      </w:pPr>
      <w:ins w:id="2753" w:author="Michael Bell" w:date="2013-05-06T18:05:00Z">
        <w:r w:rsidRPr="003A2FEE">
          <w:rPr>
            <w:rFonts w:ascii="Courier New" w:hAnsi="Courier New" w:cs="Courier New"/>
            <w:color w:val="008000"/>
            <w:sz w:val="20"/>
            <w:szCs w:val="20"/>
            <w:highlight w:val="white"/>
          </w:rPr>
          <w:t xml:space="preserve"> </w:t>
        </w:r>
      </w:ins>
    </w:p>
    <w:p w14:paraId="373EA089" w14:textId="77777777" w:rsidR="003A2FEE" w:rsidRPr="003A2FEE" w:rsidRDefault="003A2FEE" w:rsidP="003A2FEE">
      <w:pPr>
        <w:autoSpaceDE w:val="0"/>
        <w:autoSpaceDN w:val="0"/>
        <w:adjustRightInd w:val="0"/>
        <w:spacing w:after="0" w:line="240" w:lineRule="auto"/>
        <w:rPr>
          <w:ins w:id="2754" w:author="Michael Bell" w:date="2013-05-06T18:05:00Z"/>
          <w:rFonts w:ascii="Courier New" w:hAnsi="Courier New" w:cs="Courier New"/>
          <w:color w:val="008000"/>
          <w:sz w:val="20"/>
          <w:szCs w:val="20"/>
          <w:highlight w:val="white"/>
        </w:rPr>
      </w:pPr>
      <w:ins w:id="2755" w:author="Michael Bell" w:date="2013-05-06T18:05:00Z">
        <w:r w:rsidRPr="003A2FEE">
          <w:rPr>
            <w:rFonts w:ascii="Courier New" w:hAnsi="Courier New" w:cs="Courier New"/>
            <w:color w:val="008000"/>
            <w:sz w:val="20"/>
            <w:szCs w:val="20"/>
            <w:highlight w:val="white"/>
          </w:rPr>
          <w:t xml:space="preserve"> V1.0</w:t>
        </w:r>
      </w:ins>
    </w:p>
    <w:p w14:paraId="78A16D99" w14:textId="77777777" w:rsidR="003A2FEE" w:rsidRPr="003A2FEE" w:rsidRDefault="003A2FEE" w:rsidP="003A2FEE">
      <w:pPr>
        <w:autoSpaceDE w:val="0"/>
        <w:autoSpaceDN w:val="0"/>
        <w:adjustRightInd w:val="0"/>
        <w:spacing w:after="0" w:line="240" w:lineRule="auto"/>
        <w:rPr>
          <w:ins w:id="2756" w:author="Michael Bell" w:date="2013-05-06T18:05:00Z"/>
          <w:rFonts w:ascii="Courier New" w:hAnsi="Courier New" w:cs="Courier New"/>
          <w:color w:val="008000"/>
          <w:sz w:val="20"/>
          <w:szCs w:val="20"/>
          <w:highlight w:val="white"/>
        </w:rPr>
      </w:pPr>
      <w:ins w:id="2757" w:author="Michael Bell" w:date="2013-05-06T18:05:00Z">
        <w:r w:rsidRPr="003A2FEE">
          <w:rPr>
            <w:rFonts w:ascii="Courier New" w:hAnsi="Courier New" w:cs="Courier New"/>
            <w:color w:val="008000"/>
            <w:sz w:val="20"/>
            <w:szCs w:val="20"/>
            <w:highlight w:val="white"/>
          </w:rPr>
          <w:t xml:space="preserve"> </w:t>
        </w:r>
      </w:ins>
    </w:p>
    <w:p w14:paraId="63F691DF" w14:textId="77777777" w:rsidR="003A2FEE" w:rsidRPr="003A2FEE" w:rsidRDefault="003A2FEE" w:rsidP="003A2FEE">
      <w:pPr>
        <w:autoSpaceDE w:val="0"/>
        <w:autoSpaceDN w:val="0"/>
        <w:adjustRightInd w:val="0"/>
        <w:spacing w:after="0" w:line="240" w:lineRule="auto"/>
        <w:rPr>
          <w:ins w:id="2758" w:author="Michael Bell" w:date="2013-05-06T18:05:00Z"/>
          <w:rFonts w:ascii="Courier New" w:hAnsi="Courier New" w:cs="Courier New"/>
          <w:color w:val="008000"/>
          <w:sz w:val="20"/>
          <w:szCs w:val="20"/>
          <w:highlight w:val="white"/>
        </w:rPr>
      </w:pPr>
      <w:ins w:id="2759" w:author="Michael Bell" w:date="2013-05-06T18:05:00Z">
        <w:r w:rsidRPr="003A2FEE">
          <w:rPr>
            <w:rFonts w:ascii="Courier New" w:hAnsi="Courier New" w:cs="Courier New"/>
            <w:color w:val="008000"/>
            <w:sz w:val="20"/>
            <w:szCs w:val="20"/>
            <w:highlight w:val="white"/>
          </w:rPr>
          <w:t xml:space="preserve"> Hornby trainset automation</w:t>
        </w:r>
      </w:ins>
    </w:p>
    <w:p w14:paraId="05470BA1" w14:textId="77777777" w:rsidR="003A2FEE" w:rsidRPr="003A2FEE" w:rsidRDefault="003A2FEE" w:rsidP="003A2FEE">
      <w:pPr>
        <w:autoSpaceDE w:val="0"/>
        <w:autoSpaceDN w:val="0"/>
        <w:adjustRightInd w:val="0"/>
        <w:spacing w:after="0" w:line="240" w:lineRule="auto"/>
        <w:rPr>
          <w:ins w:id="2760" w:author="Michael Bell" w:date="2013-05-06T18:05:00Z"/>
          <w:rFonts w:ascii="Courier New" w:hAnsi="Courier New" w:cs="Courier New"/>
          <w:color w:val="008000"/>
          <w:sz w:val="20"/>
          <w:szCs w:val="20"/>
          <w:highlight w:val="white"/>
        </w:rPr>
      </w:pPr>
      <w:ins w:id="2761" w:author="Michael Bell" w:date="2013-05-06T18:05:00Z">
        <w:r w:rsidRPr="003A2FEE">
          <w:rPr>
            <w:rFonts w:ascii="Courier New" w:hAnsi="Courier New" w:cs="Courier New"/>
            <w:color w:val="008000"/>
            <w:sz w:val="20"/>
            <w:szCs w:val="20"/>
            <w:highlight w:val="white"/>
          </w:rPr>
          <w:t xml:space="preserve"> </w:t>
        </w:r>
      </w:ins>
    </w:p>
    <w:p w14:paraId="1195DD62" w14:textId="77777777" w:rsidR="003A2FEE" w:rsidRPr="003A2FEE" w:rsidRDefault="003A2FEE" w:rsidP="003A2FEE">
      <w:pPr>
        <w:autoSpaceDE w:val="0"/>
        <w:autoSpaceDN w:val="0"/>
        <w:adjustRightInd w:val="0"/>
        <w:spacing w:after="0" w:line="240" w:lineRule="auto"/>
        <w:rPr>
          <w:ins w:id="2762" w:author="Michael Bell" w:date="2013-05-06T18:05:00Z"/>
          <w:rFonts w:ascii="Courier New" w:hAnsi="Courier New" w:cs="Courier New"/>
          <w:color w:val="008000"/>
          <w:sz w:val="20"/>
          <w:szCs w:val="20"/>
          <w:highlight w:val="white"/>
        </w:rPr>
      </w:pPr>
      <w:ins w:id="2763" w:author="Michael Bell" w:date="2013-05-06T18:05:00Z">
        <w:r w:rsidRPr="003A2FEE">
          <w:rPr>
            <w:rFonts w:ascii="Courier New" w:hAnsi="Courier New" w:cs="Courier New"/>
            <w:color w:val="008000"/>
            <w:sz w:val="20"/>
            <w:szCs w:val="20"/>
            <w:highlight w:val="white"/>
          </w:rPr>
          <w:t xml:space="preserve"> By Michael Bell</w:t>
        </w:r>
      </w:ins>
    </w:p>
    <w:p w14:paraId="3D5AAD6D" w14:textId="77777777" w:rsidR="003A2FEE" w:rsidRPr="003A2FEE" w:rsidRDefault="003A2FEE" w:rsidP="003A2FEE">
      <w:pPr>
        <w:autoSpaceDE w:val="0"/>
        <w:autoSpaceDN w:val="0"/>
        <w:adjustRightInd w:val="0"/>
        <w:spacing w:after="0" w:line="240" w:lineRule="auto"/>
        <w:rPr>
          <w:ins w:id="2764" w:author="Michael Bell" w:date="2013-05-06T18:05:00Z"/>
          <w:rFonts w:ascii="Courier New" w:hAnsi="Courier New" w:cs="Courier New"/>
          <w:color w:val="008000"/>
          <w:sz w:val="20"/>
          <w:szCs w:val="20"/>
          <w:highlight w:val="white"/>
        </w:rPr>
      </w:pPr>
      <w:ins w:id="2765" w:author="Michael Bell" w:date="2013-05-06T18:05:00Z">
        <w:r w:rsidRPr="003A2FEE">
          <w:rPr>
            <w:rFonts w:ascii="Courier New" w:hAnsi="Courier New" w:cs="Courier New"/>
            <w:color w:val="008000"/>
            <w:sz w:val="20"/>
            <w:szCs w:val="20"/>
            <w:highlight w:val="white"/>
          </w:rPr>
          <w:t xml:space="preserve"> </w:t>
        </w:r>
      </w:ins>
    </w:p>
    <w:p w14:paraId="5ABC0A9C" w14:textId="77777777" w:rsidR="003A2FEE" w:rsidRPr="003A2FEE" w:rsidRDefault="003A2FEE" w:rsidP="003A2FEE">
      <w:pPr>
        <w:autoSpaceDE w:val="0"/>
        <w:autoSpaceDN w:val="0"/>
        <w:adjustRightInd w:val="0"/>
        <w:spacing w:after="0" w:line="240" w:lineRule="auto"/>
        <w:rPr>
          <w:ins w:id="2766" w:author="Michael Bell" w:date="2013-05-06T18:05:00Z"/>
          <w:rFonts w:ascii="Courier New" w:hAnsi="Courier New" w:cs="Courier New"/>
          <w:color w:val="008000"/>
          <w:sz w:val="20"/>
          <w:szCs w:val="20"/>
          <w:highlight w:val="white"/>
        </w:rPr>
      </w:pPr>
      <w:ins w:id="2767" w:author="Michael Bell" w:date="2013-05-06T18:05:00Z">
        <w:r w:rsidRPr="003A2FEE">
          <w:rPr>
            <w:rFonts w:ascii="Courier New" w:hAnsi="Courier New" w:cs="Courier New"/>
            <w:color w:val="008000"/>
            <w:sz w:val="20"/>
            <w:szCs w:val="20"/>
            <w:highlight w:val="white"/>
          </w:rPr>
          <w:t xml:space="preserve"> Programing started: 02/02/2013 at 14:08</w:t>
        </w:r>
      </w:ins>
    </w:p>
    <w:p w14:paraId="7AEFDE9B" w14:textId="77777777" w:rsidR="003A2FEE" w:rsidRPr="003A2FEE" w:rsidRDefault="003A2FEE" w:rsidP="003A2FEE">
      <w:pPr>
        <w:autoSpaceDE w:val="0"/>
        <w:autoSpaceDN w:val="0"/>
        <w:adjustRightInd w:val="0"/>
        <w:spacing w:after="0" w:line="240" w:lineRule="auto"/>
        <w:rPr>
          <w:ins w:id="2768" w:author="Michael Bell" w:date="2013-05-06T18:05:00Z"/>
          <w:rFonts w:ascii="Courier New" w:hAnsi="Courier New" w:cs="Courier New"/>
          <w:color w:val="008000"/>
          <w:sz w:val="20"/>
          <w:szCs w:val="20"/>
          <w:highlight w:val="white"/>
        </w:rPr>
      </w:pPr>
      <w:ins w:id="2769" w:author="Michael Bell" w:date="2013-05-06T18:05:00Z">
        <w:r w:rsidRPr="003A2FEE">
          <w:rPr>
            <w:rFonts w:ascii="Courier New" w:hAnsi="Courier New" w:cs="Courier New"/>
            <w:color w:val="008000"/>
            <w:sz w:val="20"/>
            <w:szCs w:val="20"/>
            <w:highlight w:val="white"/>
          </w:rPr>
          <w:t xml:space="preserve"> </w:t>
        </w:r>
      </w:ins>
    </w:p>
    <w:p w14:paraId="5F3BDBA4" w14:textId="77777777" w:rsidR="003A2FEE" w:rsidRPr="003A2FEE" w:rsidRDefault="003A2FEE" w:rsidP="003A2FEE">
      <w:pPr>
        <w:autoSpaceDE w:val="0"/>
        <w:autoSpaceDN w:val="0"/>
        <w:adjustRightInd w:val="0"/>
        <w:spacing w:after="0" w:line="240" w:lineRule="auto"/>
        <w:rPr>
          <w:ins w:id="2770" w:author="Michael Bell" w:date="2013-05-06T18:05:00Z"/>
          <w:rFonts w:ascii="Courier New" w:hAnsi="Courier New" w:cs="Courier New"/>
          <w:color w:val="008000"/>
          <w:sz w:val="20"/>
          <w:szCs w:val="20"/>
          <w:highlight w:val="white"/>
        </w:rPr>
      </w:pPr>
      <w:ins w:id="2771" w:author="Michael Bell" w:date="2013-05-06T18:05:00Z">
        <w:r w:rsidRPr="003A2FEE">
          <w:rPr>
            <w:rFonts w:ascii="Courier New" w:hAnsi="Courier New" w:cs="Courier New"/>
            <w:color w:val="008000"/>
            <w:sz w:val="20"/>
            <w:szCs w:val="20"/>
            <w:highlight w:val="white"/>
          </w:rPr>
          <w:t xml:space="preserve"> Programing completed: 06/05/2013 at 17:45</w:t>
        </w:r>
      </w:ins>
    </w:p>
    <w:p w14:paraId="1665FBD2" w14:textId="77777777" w:rsidR="003A2FEE" w:rsidRPr="003A2FEE" w:rsidRDefault="003A2FEE" w:rsidP="003A2FEE">
      <w:pPr>
        <w:autoSpaceDE w:val="0"/>
        <w:autoSpaceDN w:val="0"/>
        <w:adjustRightInd w:val="0"/>
        <w:spacing w:after="0" w:line="240" w:lineRule="auto"/>
        <w:rPr>
          <w:ins w:id="2772" w:author="Michael Bell" w:date="2013-05-06T18:05:00Z"/>
          <w:rFonts w:ascii="Courier New" w:hAnsi="Courier New" w:cs="Courier New"/>
          <w:color w:val="008000"/>
          <w:sz w:val="20"/>
          <w:szCs w:val="20"/>
          <w:highlight w:val="white"/>
        </w:rPr>
      </w:pPr>
      <w:ins w:id="2773" w:author="Michael Bell" w:date="2013-05-06T18:05:00Z">
        <w:r w:rsidRPr="003A2FEE">
          <w:rPr>
            <w:rFonts w:ascii="Courier New" w:hAnsi="Courier New" w:cs="Courier New"/>
            <w:color w:val="008000"/>
            <w:sz w:val="20"/>
            <w:szCs w:val="20"/>
            <w:highlight w:val="white"/>
          </w:rPr>
          <w:t xml:space="preserve"> </w:t>
        </w:r>
      </w:ins>
    </w:p>
    <w:p w14:paraId="617A6793" w14:textId="77777777" w:rsidR="003A2FEE" w:rsidRPr="003A2FEE" w:rsidRDefault="003A2FEE" w:rsidP="003A2FEE">
      <w:pPr>
        <w:autoSpaceDE w:val="0"/>
        <w:autoSpaceDN w:val="0"/>
        <w:adjustRightInd w:val="0"/>
        <w:spacing w:after="0" w:line="240" w:lineRule="auto"/>
        <w:rPr>
          <w:ins w:id="2774" w:author="Michael Bell" w:date="2013-05-06T18:05:00Z"/>
          <w:rFonts w:ascii="Courier New" w:hAnsi="Courier New" w:cs="Courier New"/>
          <w:color w:val="000000"/>
          <w:sz w:val="20"/>
          <w:szCs w:val="20"/>
          <w:highlight w:val="white"/>
        </w:rPr>
      </w:pPr>
      <w:ins w:id="2775" w:author="Michael Bell" w:date="2013-05-06T18:05:00Z">
        <w:r w:rsidRPr="003A2FEE">
          <w:rPr>
            <w:rFonts w:ascii="Courier New" w:hAnsi="Courier New" w:cs="Courier New"/>
            <w:color w:val="008000"/>
            <w:sz w:val="20"/>
            <w:szCs w:val="20"/>
            <w:highlight w:val="white"/>
          </w:rPr>
          <w:t xml:space="preserve"> */</w:t>
        </w:r>
      </w:ins>
    </w:p>
    <w:p w14:paraId="2FE46CC3" w14:textId="77777777" w:rsidR="003A2FEE" w:rsidRPr="003A2FEE" w:rsidRDefault="003A2FEE" w:rsidP="003A2FEE">
      <w:pPr>
        <w:autoSpaceDE w:val="0"/>
        <w:autoSpaceDN w:val="0"/>
        <w:adjustRightInd w:val="0"/>
        <w:spacing w:after="0" w:line="240" w:lineRule="auto"/>
        <w:rPr>
          <w:ins w:id="2776" w:author="Michael Bell" w:date="2013-05-06T18:05:00Z"/>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ins w:id="2777" w:author="Michael Bell" w:date="2013-05-06T18:05:00Z"/>
          <w:rFonts w:ascii="Courier New" w:hAnsi="Courier New" w:cs="Courier New"/>
          <w:color w:val="008000"/>
          <w:sz w:val="20"/>
          <w:szCs w:val="20"/>
          <w:highlight w:val="white"/>
        </w:rPr>
      </w:pPr>
      <w:ins w:id="2778" w:author="Michael Bell" w:date="2013-05-06T18:05:00Z">
        <w:r w:rsidRPr="003A2FEE">
          <w:rPr>
            <w:rFonts w:ascii="Courier New" w:hAnsi="Courier New" w:cs="Courier New"/>
            <w:color w:val="008000"/>
            <w:sz w:val="20"/>
            <w:szCs w:val="20"/>
            <w:highlight w:val="white"/>
          </w:rPr>
          <w:t>/*this function returns an intager value coresponding the the current button (or lack therof) being</w:t>
        </w:r>
      </w:ins>
    </w:p>
    <w:p w14:paraId="07FFB41B" w14:textId="77777777" w:rsidR="003A2FEE" w:rsidRPr="003A2FEE" w:rsidRDefault="003A2FEE" w:rsidP="003A2FEE">
      <w:pPr>
        <w:autoSpaceDE w:val="0"/>
        <w:autoSpaceDN w:val="0"/>
        <w:adjustRightInd w:val="0"/>
        <w:spacing w:after="0" w:line="240" w:lineRule="auto"/>
        <w:rPr>
          <w:ins w:id="2779" w:author="Michael Bell" w:date="2013-05-06T18:05:00Z"/>
          <w:rFonts w:ascii="Courier New" w:hAnsi="Courier New" w:cs="Courier New"/>
          <w:color w:val="008000"/>
          <w:sz w:val="20"/>
          <w:szCs w:val="20"/>
          <w:highlight w:val="white"/>
        </w:rPr>
      </w:pPr>
      <w:ins w:id="2780" w:author="Michael Bell" w:date="2013-05-06T18:05:00Z">
        <w:r w:rsidRPr="003A2FEE">
          <w:rPr>
            <w:rFonts w:ascii="Courier New" w:hAnsi="Courier New" w:cs="Courier New"/>
            <w:color w:val="008000"/>
            <w:sz w:val="20"/>
            <w:szCs w:val="20"/>
            <w:highlight w:val="white"/>
          </w:rPr>
          <w:t>pressed, it only works when either 1 or 0 butons are being pressed, the intager values output are</w:t>
        </w:r>
      </w:ins>
    </w:p>
    <w:p w14:paraId="77AD20CF" w14:textId="77777777" w:rsidR="003A2FEE" w:rsidRPr="003A2FEE" w:rsidRDefault="003A2FEE" w:rsidP="003A2FEE">
      <w:pPr>
        <w:autoSpaceDE w:val="0"/>
        <w:autoSpaceDN w:val="0"/>
        <w:adjustRightInd w:val="0"/>
        <w:spacing w:after="0" w:line="240" w:lineRule="auto"/>
        <w:rPr>
          <w:ins w:id="2781" w:author="Michael Bell" w:date="2013-05-06T18:05:00Z"/>
          <w:rFonts w:ascii="Courier New" w:hAnsi="Courier New" w:cs="Courier New"/>
          <w:color w:val="008000"/>
          <w:sz w:val="20"/>
          <w:szCs w:val="20"/>
          <w:highlight w:val="white"/>
        </w:rPr>
      </w:pPr>
      <w:ins w:id="2782" w:author="Michael Bell" w:date="2013-05-06T18:05:00Z">
        <w:r w:rsidRPr="003A2FEE">
          <w:rPr>
            <w:rFonts w:ascii="Courier New" w:hAnsi="Courier New" w:cs="Courier New"/>
            <w:color w:val="008000"/>
            <w:sz w:val="20"/>
            <w:szCs w:val="20"/>
            <w:highlight w:val="white"/>
          </w:rPr>
          <w:t>#defined at the begining of the program as rightOut upOut etc.</w:t>
        </w:r>
      </w:ins>
    </w:p>
    <w:p w14:paraId="47D09D75" w14:textId="77777777" w:rsidR="003A2FEE" w:rsidRPr="003A2FEE" w:rsidRDefault="003A2FEE" w:rsidP="003A2FEE">
      <w:pPr>
        <w:autoSpaceDE w:val="0"/>
        <w:autoSpaceDN w:val="0"/>
        <w:adjustRightInd w:val="0"/>
        <w:spacing w:after="0" w:line="240" w:lineRule="auto"/>
        <w:rPr>
          <w:ins w:id="2783" w:author="Michael Bell" w:date="2013-05-06T18:05:00Z"/>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ins w:id="2784" w:author="Michael Bell" w:date="2013-05-06T18:05:00Z"/>
          <w:rFonts w:ascii="Courier New" w:hAnsi="Courier New" w:cs="Courier New"/>
          <w:color w:val="008000"/>
          <w:sz w:val="20"/>
          <w:szCs w:val="20"/>
          <w:highlight w:val="white"/>
        </w:rPr>
      </w:pPr>
      <w:ins w:id="2785" w:author="Michael Bell" w:date="2013-05-06T18:05:00Z">
        <w:r w:rsidRPr="003A2FEE">
          <w:rPr>
            <w:rFonts w:ascii="Courier New" w:hAnsi="Courier New" w:cs="Courier New"/>
            <w:color w:val="008000"/>
            <w:sz w:val="20"/>
            <w:szCs w:val="20"/>
            <w:highlight w:val="white"/>
          </w:rPr>
          <w:t>the sensor board outputs a diferent voltage depending on which buton is pressed, these voltages are</w:t>
        </w:r>
      </w:ins>
    </w:p>
    <w:p w14:paraId="04777D36" w14:textId="77777777" w:rsidR="003A2FEE" w:rsidRPr="003A2FEE" w:rsidRDefault="003A2FEE" w:rsidP="003A2FEE">
      <w:pPr>
        <w:autoSpaceDE w:val="0"/>
        <w:autoSpaceDN w:val="0"/>
        <w:adjustRightInd w:val="0"/>
        <w:spacing w:after="0" w:line="240" w:lineRule="auto"/>
        <w:rPr>
          <w:ins w:id="2786" w:author="Michael Bell" w:date="2013-05-06T18:05:00Z"/>
          <w:rFonts w:ascii="Courier New" w:hAnsi="Courier New" w:cs="Courier New"/>
          <w:color w:val="008000"/>
          <w:sz w:val="20"/>
          <w:szCs w:val="20"/>
          <w:highlight w:val="white"/>
        </w:rPr>
      </w:pPr>
      <w:ins w:id="2787" w:author="Michael Bell" w:date="2013-05-06T18:05:00Z">
        <w:r w:rsidRPr="003A2FEE">
          <w:rPr>
            <w:rFonts w:ascii="Courier New" w:hAnsi="Courier New" w:cs="Courier New"/>
            <w:color w:val="008000"/>
            <w:sz w:val="20"/>
            <w:szCs w:val="20"/>
            <w:highlight w:val="white"/>
          </w:rPr>
          <w:t>#defined at the begining of the program and are called upADC, downADC etc.</w:t>
        </w:r>
      </w:ins>
    </w:p>
    <w:p w14:paraId="770B2302" w14:textId="77777777" w:rsidR="003A2FEE" w:rsidRPr="003A2FEE" w:rsidRDefault="003A2FEE" w:rsidP="003A2FEE">
      <w:pPr>
        <w:autoSpaceDE w:val="0"/>
        <w:autoSpaceDN w:val="0"/>
        <w:adjustRightInd w:val="0"/>
        <w:spacing w:after="0" w:line="240" w:lineRule="auto"/>
        <w:rPr>
          <w:ins w:id="2788" w:author="Michael Bell" w:date="2013-05-06T18:05:00Z"/>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ins w:id="2789" w:author="Michael Bell" w:date="2013-05-06T18:05:00Z"/>
          <w:rFonts w:ascii="Courier New" w:hAnsi="Courier New" w:cs="Courier New"/>
          <w:color w:val="008000"/>
          <w:sz w:val="20"/>
          <w:szCs w:val="20"/>
          <w:highlight w:val="white"/>
        </w:rPr>
      </w:pPr>
      <w:ins w:id="2790" w:author="Michael Bell" w:date="2013-05-06T18:05:00Z">
        <w:r w:rsidRPr="003A2FEE">
          <w:rPr>
            <w:rFonts w:ascii="Courier New" w:hAnsi="Courier New" w:cs="Courier New"/>
            <w:color w:val="008000"/>
            <w:sz w:val="20"/>
            <w:szCs w:val="20"/>
            <w:highlight w:val="white"/>
          </w:rPr>
          <w:t>the sensitivity (or hysteresis) is how far out the voltage can be on either side of the defined value,</w:t>
        </w:r>
      </w:ins>
    </w:p>
    <w:p w14:paraId="3247DCCC" w14:textId="77777777" w:rsidR="003A2FEE" w:rsidRPr="003A2FEE" w:rsidRDefault="003A2FEE" w:rsidP="003A2FEE">
      <w:pPr>
        <w:autoSpaceDE w:val="0"/>
        <w:autoSpaceDN w:val="0"/>
        <w:adjustRightInd w:val="0"/>
        <w:spacing w:after="0" w:line="240" w:lineRule="auto"/>
        <w:rPr>
          <w:ins w:id="2791" w:author="Michael Bell" w:date="2013-05-06T18:05:00Z"/>
          <w:rFonts w:ascii="Courier New" w:hAnsi="Courier New" w:cs="Courier New"/>
          <w:color w:val="008000"/>
          <w:sz w:val="20"/>
          <w:szCs w:val="20"/>
          <w:highlight w:val="white"/>
        </w:rPr>
      </w:pPr>
      <w:ins w:id="2792" w:author="Michael Bell" w:date="2013-05-06T18:05:00Z">
        <w:r w:rsidRPr="003A2FEE">
          <w:rPr>
            <w:rFonts w:ascii="Courier New" w:hAnsi="Courier New" w:cs="Courier New"/>
            <w:color w:val="008000"/>
            <w:sz w:val="20"/>
            <w:szCs w:val="20"/>
            <w:highlight w:val="white"/>
          </w:rPr>
          <w:t>this allows for the tolerence of the resistors used producing the voltages</w:t>
        </w:r>
      </w:ins>
    </w:p>
    <w:p w14:paraId="09EE5196" w14:textId="77777777" w:rsidR="003A2FEE" w:rsidRPr="003A2FEE" w:rsidRDefault="003A2FEE" w:rsidP="003A2FEE">
      <w:pPr>
        <w:autoSpaceDE w:val="0"/>
        <w:autoSpaceDN w:val="0"/>
        <w:adjustRightInd w:val="0"/>
        <w:spacing w:after="0" w:line="240" w:lineRule="auto"/>
        <w:rPr>
          <w:ins w:id="2793" w:author="Michael Bell" w:date="2013-05-06T18:05:00Z"/>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ins w:id="2794" w:author="Michael Bell" w:date="2013-05-06T18:05:00Z"/>
          <w:rFonts w:ascii="Courier New" w:hAnsi="Courier New" w:cs="Courier New"/>
          <w:color w:val="000000"/>
          <w:sz w:val="20"/>
          <w:szCs w:val="20"/>
          <w:highlight w:val="white"/>
        </w:rPr>
      </w:pPr>
      <w:ins w:id="2795" w:author="Michael Bell" w:date="2013-05-06T18:05:00Z">
        <w:r w:rsidRPr="003A2FEE">
          <w:rPr>
            <w:rFonts w:ascii="Courier New" w:hAnsi="Courier New" w:cs="Courier New"/>
            <w:color w:val="008000"/>
            <w:sz w:val="20"/>
            <w:szCs w:val="20"/>
            <w:highlight w:val="white"/>
          </w:rPr>
          <w:t>the voltage used is stored in buttonVoltage*/</w:t>
        </w:r>
      </w:ins>
    </w:p>
    <w:p w14:paraId="5A8B151C" w14:textId="77777777" w:rsidR="003A2FEE" w:rsidRPr="003A2FEE" w:rsidRDefault="003A2FEE" w:rsidP="003A2FEE">
      <w:pPr>
        <w:autoSpaceDE w:val="0"/>
        <w:autoSpaceDN w:val="0"/>
        <w:adjustRightInd w:val="0"/>
        <w:spacing w:after="0" w:line="240" w:lineRule="auto"/>
        <w:rPr>
          <w:ins w:id="2796" w:author="Michael Bell" w:date="2013-05-06T18:05:00Z"/>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ins w:id="2797" w:author="Michael Bell" w:date="2013-05-06T18:05:00Z"/>
          <w:rFonts w:ascii="Courier New" w:hAnsi="Courier New" w:cs="Courier New"/>
          <w:color w:val="000000"/>
          <w:sz w:val="20"/>
          <w:szCs w:val="20"/>
          <w:highlight w:val="white"/>
        </w:rPr>
      </w:pPr>
      <w:ins w:id="2798" w:author="Michael Bell" w:date="2013-05-06T18:05:00Z">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ins>
    </w:p>
    <w:p w14:paraId="680775E1" w14:textId="77777777" w:rsidR="003A2FEE" w:rsidRPr="003A2FEE" w:rsidRDefault="003A2FEE" w:rsidP="003A2FEE">
      <w:pPr>
        <w:autoSpaceDE w:val="0"/>
        <w:autoSpaceDN w:val="0"/>
        <w:adjustRightInd w:val="0"/>
        <w:spacing w:after="0" w:line="240" w:lineRule="auto"/>
        <w:rPr>
          <w:ins w:id="2799" w:author="Michael Bell" w:date="2013-05-06T18:05:00Z"/>
          <w:rFonts w:ascii="Courier New" w:hAnsi="Courier New" w:cs="Courier New"/>
          <w:color w:val="000000"/>
          <w:sz w:val="20"/>
          <w:szCs w:val="20"/>
          <w:highlight w:val="white"/>
        </w:rPr>
      </w:pPr>
      <w:ins w:id="2800" w:author="Michael Bell" w:date="2013-05-06T18:05:00Z">
        <w:r w:rsidRPr="003A2FEE">
          <w:rPr>
            <w:rFonts w:ascii="Courier New" w:hAnsi="Courier New" w:cs="Courier New"/>
            <w:b/>
            <w:bCs/>
            <w:color w:val="000080"/>
            <w:sz w:val="20"/>
            <w:szCs w:val="20"/>
            <w:highlight w:val="white"/>
          </w:rPr>
          <w:t>{</w:t>
        </w:r>
      </w:ins>
    </w:p>
    <w:p w14:paraId="01423101" w14:textId="77777777" w:rsidR="003A2FEE" w:rsidRPr="003A2FEE" w:rsidRDefault="003A2FEE" w:rsidP="003A2FEE">
      <w:pPr>
        <w:autoSpaceDE w:val="0"/>
        <w:autoSpaceDN w:val="0"/>
        <w:adjustRightInd w:val="0"/>
        <w:spacing w:after="0" w:line="240" w:lineRule="auto"/>
        <w:rPr>
          <w:ins w:id="2801" w:author="Michael Bell" w:date="2013-05-06T18:05:00Z"/>
          <w:rFonts w:ascii="Courier New" w:hAnsi="Courier New" w:cs="Courier New"/>
          <w:color w:val="008000"/>
          <w:sz w:val="20"/>
          <w:szCs w:val="20"/>
          <w:highlight w:val="white"/>
        </w:rPr>
      </w:pPr>
      <w:ins w:id="280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ins>
    </w:p>
    <w:p w14:paraId="635E94EE" w14:textId="77777777" w:rsidR="003A2FEE" w:rsidRPr="003A2FEE" w:rsidRDefault="003A2FEE" w:rsidP="003A2FEE">
      <w:pPr>
        <w:autoSpaceDE w:val="0"/>
        <w:autoSpaceDN w:val="0"/>
        <w:adjustRightInd w:val="0"/>
        <w:spacing w:after="0" w:line="240" w:lineRule="auto"/>
        <w:rPr>
          <w:ins w:id="2803" w:author="Michael Bell" w:date="2013-05-06T18:05:00Z"/>
          <w:rFonts w:ascii="Courier New" w:hAnsi="Courier New" w:cs="Courier New"/>
          <w:color w:val="008000"/>
          <w:sz w:val="20"/>
          <w:szCs w:val="20"/>
          <w:highlight w:val="white"/>
        </w:rPr>
      </w:pPr>
      <w:ins w:id="280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ins>
    </w:p>
    <w:p w14:paraId="3E8456B0" w14:textId="77777777" w:rsidR="003A2FEE" w:rsidRPr="003A2FEE" w:rsidRDefault="003A2FEE" w:rsidP="003A2FEE">
      <w:pPr>
        <w:autoSpaceDE w:val="0"/>
        <w:autoSpaceDN w:val="0"/>
        <w:adjustRightInd w:val="0"/>
        <w:spacing w:after="0" w:line="240" w:lineRule="auto"/>
        <w:rPr>
          <w:ins w:id="2805" w:author="Michael Bell" w:date="2013-05-06T18:05:00Z"/>
          <w:rFonts w:ascii="Courier New" w:hAnsi="Courier New" w:cs="Courier New"/>
          <w:color w:val="008000"/>
          <w:sz w:val="20"/>
          <w:szCs w:val="20"/>
          <w:highlight w:val="white"/>
        </w:rPr>
      </w:pPr>
      <w:ins w:id="280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ins>
    </w:p>
    <w:p w14:paraId="75FE7646" w14:textId="77777777" w:rsidR="003A2FEE" w:rsidRPr="003A2FEE" w:rsidRDefault="003A2FEE" w:rsidP="003A2FEE">
      <w:pPr>
        <w:autoSpaceDE w:val="0"/>
        <w:autoSpaceDN w:val="0"/>
        <w:adjustRightInd w:val="0"/>
        <w:spacing w:after="0" w:line="240" w:lineRule="auto"/>
        <w:rPr>
          <w:ins w:id="2807" w:author="Michael Bell" w:date="2013-05-06T18:05:00Z"/>
          <w:rFonts w:ascii="Courier New" w:hAnsi="Courier New" w:cs="Courier New"/>
          <w:color w:val="000000"/>
          <w:sz w:val="20"/>
          <w:szCs w:val="20"/>
          <w:highlight w:val="white"/>
        </w:rPr>
      </w:pPr>
      <w:ins w:id="280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E0C618D" w14:textId="77777777" w:rsidR="003A2FEE" w:rsidRPr="003A2FEE" w:rsidRDefault="003A2FEE" w:rsidP="003A2FEE">
      <w:pPr>
        <w:autoSpaceDE w:val="0"/>
        <w:autoSpaceDN w:val="0"/>
        <w:adjustRightInd w:val="0"/>
        <w:spacing w:after="0" w:line="240" w:lineRule="auto"/>
        <w:rPr>
          <w:ins w:id="2809" w:author="Michael Bell" w:date="2013-05-06T18:05:00Z"/>
          <w:rFonts w:ascii="Courier New" w:hAnsi="Courier New" w:cs="Courier New"/>
          <w:color w:val="008000"/>
          <w:sz w:val="20"/>
          <w:szCs w:val="20"/>
          <w:highlight w:val="white"/>
        </w:rPr>
      </w:pPr>
      <w:ins w:id="281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ins>
    </w:p>
    <w:p w14:paraId="7C073D74" w14:textId="77777777" w:rsidR="003A2FEE" w:rsidRPr="003A2FEE" w:rsidRDefault="003A2FEE" w:rsidP="003A2FEE">
      <w:pPr>
        <w:autoSpaceDE w:val="0"/>
        <w:autoSpaceDN w:val="0"/>
        <w:adjustRightInd w:val="0"/>
        <w:spacing w:after="0" w:line="240" w:lineRule="auto"/>
        <w:rPr>
          <w:ins w:id="2811" w:author="Michael Bell" w:date="2013-05-06T18:05:00Z"/>
          <w:rFonts w:ascii="Courier New" w:hAnsi="Courier New" w:cs="Courier New"/>
          <w:color w:val="000000"/>
          <w:sz w:val="20"/>
          <w:szCs w:val="20"/>
          <w:highlight w:val="white"/>
        </w:rPr>
      </w:pPr>
      <w:ins w:id="281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CCD862C" w14:textId="77777777" w:rsidR="003A2FEE" w:rsidRPr="003A2FEE" w:rsidRDefault="003A2FEE" w:rsidP="003A2FEE">
      <w:pPr>
        <w:autoSpaceDE w:val="0"/>
        <w:autoSpaceDN w:val="0"/>
        <w:adjustRightInd w:val="0"/>
        <w:spacing w:after="0" w:line="240" w:lineRule="auto"/>
        <w:rPr>
          <w:ins w:id="2813" w:author="Michael Bell" w:date="2013-05-06T18:05:00Z"/>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ins w:id="2814" w:author="Michael Bell" w:date="2013-05-06T18:05:00Z"/>
          <w:rFonts w:ascii="Courier New" w:hAnsi="Courier New" w:cs="Courier New"/>
          <w:color w:val="008000"/>
          <w:sz w:val="20"/>
          <w:szCs w:val="20"/>
          <w:highlight w:val="white"/>
        </w:rPr>
      </w:pPr>
      <w:ins w:id="281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ins>
    </w:p>
    <w:p w14:paraId="48CA2241" w14:textId="77777777" w:rsidR="003A2FEE" w:rsidRPr="003A2FEE" w:rsidRDefault="003A2FEE" w:rsidP="003A2FEE">
      <w:pPr>
        <w:autoSpaceDE w:val="0"/>
        <w:autoSpaceDN w:val="0"/>
        <w:adjustRightInd w:val="0"/>
        <w:spacing w:after="0" w:line="240" w:lineRule="auto"/>
        <w:rPr>
          <w:ins w:id="2816" w:author="Michael Bell" w:date="2013-05-06T18:05:00Z"/>
          <w:rFonts w:ascii="Courier New" w:hAnsi="Courier New" w:cs="Courier New"/>
          <w:color w:val="000000"/>
          <w:sz w:val="20"/>
          <w:szCs w:val="20"/>
          <w:highlight w:val="white"/>
        </w:rPr>
      </w:pPr>
      <w:ins w:id="281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90EA1D" w14:textId="77777777" w:rsidR="003A2FEE" w:rsidRPr="003A2FEE" w:rsidRDefault="003A2FEE" w:rsidP="003A2FEE">
      <w:pPr>
        <w:autoSpaceDE w:val="0"/>
        <w:autoSpaceDN w:val="0"/>
        <w:adjustRightInd w:val="0"/>
        <w:spacing w:after="0" w:line="240" w:lineRule="auto"/>
        <w:rPr>
          <w:ins w:id="2818" w:author="Michael Bell" w:date="2013-05-06T18:05:00Z"/>
          <w:rFonts w:ascii="Courier New" w:hAnsi="Courier New" w:cs="Courier New"/>
          <w:color w:val="000000"/>
          <w:sz w:val="20"/>
          <w:szCs w:val="20"/>
          <w:highlight w:val="white"/>
        </w:rPr>
      </w:pPr>
      <w:ins w:id="281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ins>
    </w:p>
    <w:p w14:paraId="0B720D7D" w14:textId="77777777" w:rsidR="003A2FEE" w:rsidRPr="003A2FEE" w:rsidRDefault="003A2FEE" w:rsidP="003A2FEE">
      <w:pPr>
        <w:autoSpaceDE w:val="0"/>
        <w:autoSpaceDN w:val="0"/>
        <w:adjustRightInd w:val="0"/>
        <w:spacing w:after="0" w:line="240" w:lineRule="auto"/>
        <w:rPr>
          <w:ins w:id="2820" w:author="Michael Bell" w:date="2013-05-06T18:05:00Z"/>
          <w:rFonts w:ascii="Courier New" w:hAnsi="Courier New" w:cs="Courier New"/>
          <w:color w:val="000000"/>
          <w:sz w:val="20"/>
          <w:szCs w:val="20"/>
          <w:highlight w:val="white"/>
        </w:rPr>
      </w:pPr>
      <w:ins w:id="282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17C3BAB" w14:textId="77777777" w:rsidR="003A2FEE" w:rsidRPr="003A2FEE" w:rsidRDefault="003A2FEE" w:rsidP="003A2FEE">
      <w:pPr>
        <w:autoSpaceDE w:val="0"/>
        <w:autoSpaceDN w:val="0"/>
        <w:adjustRightInd w:val="0"/>
        <w:spacing w:after="0" w:line="240" w:lineRule="auto"/>
        <w:rPr>
          <w:ins w:id="2822" w:author="Michael Bell" w:date="2013-05-06T18:05:00Z"/>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ins w:id="2823" w:author="Michael Bell" w:date="2013-05-06T18:05:00Z"/>
          <w:rFonts w:ascii="Courier New" w:hAnsi="Courier New" w:cs="Courier New"/>
          <w:color w:val="000000"/>
          <w:sz w:val="20"/>
          <w:szCs w:val="20"/>
          <w:highlight w:val="white"/>
        </w:rPr>
      </w:pPr>
      <w:ins w:id="282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43BCA83D" w14:textId="77777777" w:rsidR="003A2FEE" w:rsidRPr="003A2FEE" w:rsidRDefault="003A2FEE" w:rsidP="003A2FEE">
      <w:pPr>
        <w:autoSpaceDE w:val="0"/>
        <w:autoSpaceDN w:val="0"/>
        <w:adjustRightInd w:val="0"/>
        <w:spacing w:after="0" w:line="240" w:lineRule="auto"/>
        <w:rPr>
          <w:ins w:id="2825" w:author="Michael Bell" w:date="2013-05-06T18:05:00Z"/>
          <w:rFonts w:ascii="Courier New" w:hAnsi="Courier New" w:cs="Courier New"/>
          <w:color w:val="000000"/>
          <w:sz w:val="20"/>
          <w:szCs w:val="20"/>
          <w:highlight w:val="white"/>
        </w:rPr>
      </w:pPr>
      <w:ins w:id="282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78F1091" w14:textId="77777777" w:rsidR="003A2FEE" w:rsidRPr="003A2FEE" w:rsidRDefault="003A2FEE" w:rsidP="003A2FEE">
      <w:pPr>
        <w:autoSpaceDE w:val="0"/>
        <w:autoSpaceDN w:val="0"/>
        <w:adjustRightInd w:val="0"/>
        <w:spacing w:after="0" w:line="240" w:lineRule="auto"/>
        <w:rPr>
          <w:ins w:id="2827" w:author="Michael Bell" w:date="2013-05-06T18:05:00Z"/>
          <w:rFonts w:ascii="Courier New" w:hAnsi="Courier New" w:cs="Courier New"/>
          <w:color w:val="000000"/>
          <w:sz w:val="20"/>
          <w:szCs w:val="20"/>
          <w:highlight w:val="white"/>
        </w:rPr>
      </w:pPr>
      <w:ins w:id="282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ins>
    </w:p>
    <w:p w14:paraId="067B4D71" w14:textId="77777777" w:rsidR="003A2FEE" w:rsidRPr="003A2FEE" w:rsidRDefault="003A2FEE" w:rsidP="003A2FEE">
      <w:pPr>
        <w:autoSpaceDE w:val="0"/>
        <w:autoSpaceDN w:val="0"/>
        <w:adjustRightInd w:val="0"/>
        <w:spacing w:after="0" w:line="240" w:lineRule="auto"/>
        <w:rPr>
          <w:ins w:id="2829" w:author="Michael Bell" w:date="2013-05-06T18:05:00Z"/>
          <w:rFonts w:ascii="Courier New" w:hAnsi="Courier New" w:cs="Courier New"/>
          <w:color w:val="000000"/>
          <w:sz w:val="20"/>
          <w:szCs w:val="20"/>
          <w:highlight w:val="white"/>
        </w:rPr>
      </w:pPr>
      <w:ins w:id="283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3569575" w14:textId="77777777" w:rsidR="003A2FEE" w:rsidRPr="003A2FEE" w:rsidRDefault="003A2FEE" w:rsidP="003A2FEE">
      <w:pPr>
        <w:autoSpaceDE w:val="0"/>
        <w:autoSpaceDN w:val="0"/>
        <w:adjustRightInd w:val="0"/>
        <w:spacing w:after="0" w:line="240" w:lineRule="auto"/>
        <w:rPr>
          <w:ins w:id="2831" w:author="Michael Bell" w:date="2013-05-06T18:05:00Z"/>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ins w:id="2832" w:author="Michael Bell" w:date="2013-05-06T18:05:00Z"/>
          <w:rFonts w:ascii="Courier New" w:hAnsi="Courier New" w:cs="Courier New"/>
          <w:color w:val="000000"/>
          <w:sz w:val="20"/>
          <w:szCs w:val="20"/>
          <w:highlight w:val="white"/>
        </w:rPr>
      </w:pPr>
      <w:ins w:id="283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6E18D3B9" w14:textId="77777777" w:rsidR="003A2FEE" w:rsidRPr="003A2FEE" w:rsidRDefault="003A2FEE" w:rsidP="003A2FEE">
      <w:pPr>
        <w:autoSpaceDE w:val="0"/>
        <w:autoSpaceDN w:val="0"/>
        <w:adjustRightInd w:val="0"/>
        <w:spacing w:after="0" w:line="240" w:lineRule="auto"/>
        <w:rPr>
          <w:ins w:id="2834" w:author="Michael Bell" w:date="2013-05-06T18:05:00Z"/>
          <w:rFonts w:ascii="Courier New" w:hAnsi="Courier New" w:cs="Courier New"/>
          <w:color w:val="000000"/>
          <w:sz w:val="20"/>
          <w:szCs w:val="20"/>
          <w:highlight w:val="white"/>
        </w:rPr>
      </w:pPr>
      <w:ins w:id="283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97F5CD0" w14:textId="77777777" w:rsidR="003A2FEE" w:rsidRPr="003A2FEE" w:rsidRDefault="003A2FEE" w:rsidP="003A2FEE">
      <w:pPr>
        <w:autoSpaceDE w:val="0"/>
        <w:autoSpaceDN w:val="0"/>
        <w:adjustRightInd w:val="0"/>
        <w:spacing w:after="0" w:line="240" w:lineRule="auto"/>
        <w:rPr>
          <w:ins w:id="2836" w:author="Michael Bell" w:date="2013-05-06T18:05:00Z"/>
          <w:rFonts w:ascii="Courier New" w:hAnsi="Courier New" w:cs="Courier New"/>
          <w:color w:val="000000"/>
          <w:sz w:val="20"/>
          <w:szCs w:val="20"/>
          <w:highlight w:val="white"/>
        </w:rPr>
      </w:pPr>
      <w:ins w:id="2837" w:author="Michael Bell" w:date="2013-05-06T18:05:00Z">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ins>
    </w:p>
    <w:p w14:paraId="3618741A" w14:textId="77777777" w:rsidR="003A2FEE" w:rsidRPr="003A2FEE" w:rsidRDefault="003A2FEE" w:rsidP="003A2FEE">
      <w:pPr>
        <w:autoSpaceDE w:val="0"/>
        <w:autoSpaceDN w:val="0"/>
        <w:adjustRightInd w:val="0"/>
        <w:spacing w:after="0" w:line="240" w:lineRule="auto"/>
        <w:rPr>
          <w:ins w:id="2838" w:author="Michael Bell" w:date="2013-05-06T18:05:00Z"/>
          <w:rFonts w:ascii="Courier New" w:hAnsi="Courier New" w:cs="Courier New"/>
          <w:color w:val="000000"/>
          <w:sz w:val="20"/>
          <w:szCs w:val="20"/>
          <w:highlight w:val="white"/>
        </w:rPr>
      </w:pPr>
      <w:ins w:id="283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632AC96F" w14:textId="77777777" w:rsidR="003A2FEE" w:rsidRPr="003A2FEE" w:rsidRDefault="003A2FEE" w:rsidP="003A2FEE">
      <w:pPr>
        <w:autoSpaceDE w:val="0"/>
        <w:autoSpaceDN w:val="0"/>
        <w:adjustRightInd w:val="0"/>
        <w:spacing w:after="0" w:line="240" w:lineRule="auto"/>
        <w:rPr>
          <w:ins w:id="2840" w:author="Michael Bell" w:date="2013-05-06T18:05:00Z"/>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ins w:id="2841" w:author="Michael Bell" w:date="2013-05-06T18:05:00Z"/>
          <w:rFonts w:ascii="Courier New" w:hAnsi="Courier New" w:cs="Courier New"/>
          <w:color w:val="000000"/>
          <w:sz w:val="20"/>
          <w:szCs w:val="20"/>
          <w:highlight w:val="white"/>
        </w:rPr>
      </w:pPr>
      <w:ins w:id="284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3FE031E9" w14:textId="77777777" w:rsidR="003A2FEE" w:rsidRPr="003A2FEE" w:rsidRDefault="003A2FEE" w:rsidP="003A2FEE">
      <w:pPr>
        <w:autoSpaceDE w:val="0"/>
        <w:autoSpaceDN w:val="0"/>
        <w:adjustRightInd w:val="0"/>
        <w:spacing w:after="0" w:line="240" w:lineRule="auto"/>
        <w:rPr>
          <w:ins w:id="2843" w:author="Michael Bell" w:date="2013-05-06T18:05:00Z"/>
          <w:rFonts w:ascii="Courier New" w:hAnsi="Courier New" w:cs="Courier New"/>
          <w:color w:val="000000"/>
          <w:sz w:val="20"/>
          <w:szCs w:val="20"/>
          <w:highlight w:val="white"/>
        </w:rPr>
      </w:pPr>
      <w:ins w:id="284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6E79E13" w14:textId="77777777" w:rsidR="003A2FEE" w:rsidRPr="003A2FEE" w:rsidRDefault="003A2FEE" w:rsidP="003A2FEE">
      <w:pPr>
        <w:autoSpaceDE w:val="0"/>
        <w:autoSpaceDN w:val="0"/>
        <w:adjustRightInd w:val="0"/>
        <w:spacing w:after="0" w:line="240" w:lineRule="auto"/>
        <w:rPr>
          <w:ins w:id="2845" w:author="Michael Bell" w:date="2013-05-06T18:05:00Z"/>
          <w:rFonts w:ascii="Courier New" w:hAnsi="Courier New" w:cs="Courier New"/>
          <w:color w:val="000000"/>
          <w:sz w:val="20"/>
          <w:szCs w:val="20"/>
          <w:highlight w:val="white"/>
        </w:rPr>
      </w:pPr>
      <w:ins w:id="284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ins>
    </w:p>
    <w:p w14:paraId="4EA7FDFE" w14:textId="77777777" w:rsidR="003A2FEE" w:rsidRPr="003A2FEE" w:rsidRDefault="003A2FEE" w:rsidP="003A2FEE">
      <w:pPr>
        <w:autoSpaceDE w:val="0"/>
        <w:autoSpaceDN w:val="0"/>
        <w:adjustRightInd w:val="0"/>
        <w:spacing w:after="0" w:line="240" w:lineRule="auto"/>
        <w:rPr>
          <w:ins w:id="2847" w:author="Michael Bell" w:date="2013-05-06T18:05:00Z"/>
          <w:rFonts w:ascii="Courier New" w:hAnsi="Courier New" w:cs="Courier New"/>
          <w:color w:val="000000"/>
          <w:sz w:val="20"/>
          <w:szCs w:val="20"/>
          <w:highlight w:val="white"/>
        </w:rPr>
      </w:pPr>
      <w:ins w:id="284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DC7D0DE" w14:textId="77777777" w:rsidR="003A2FEE" w:rsidRPr="003A2FEE" w:rsidRDefault="003A2FEE" w:rsidP="003A2FEE">
      <w:pPr>
        <w:autoSpaceDE w:val="0"/>
        <w:autoSpaceDN w:val="0"/>
        <w:adjustRightInd w:val="0"/>
        <w:spacing w:after="0" w:line="240" w:lineRule="auto"/>
        <w:rPr>
          <w:ins w:id="2849" w:author="Michael Bell" w:date="2013-05-06T18:05:00Z"/>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ins w:id="2850" w:author="Michael Bell" w:date="2013-05-06T18:05:00Z"/>
          <w:rFonts w:ascii="Courier New" w:hAnsi="Courier New" w:cs="Courier New"/>
          <w:color w:val="000000"/>
          <w:sz w:val="20"/>
          <w:szCs w:val="20"/>
          <w:highlight w:val="white"/>
        </w:rPr>
      </w:pPr>
      <w:ins w:id="285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ins>
    </w:p>
    <w:p w14:paraId="65F84EEC" w14:textId="77777777" w:rsidR="003A2FEE" w:rsidRPr="003A2FEE" w:rsidRDefault="003A2FEE" w:rsidP="003A2FEE">
      <w:pPr>
        <w:autoSpaceDE w:val="0"/>
        <w:autoSpaceDN w:val="0"/>
        <w:adjustRightInd w:val="0"/>
        <w:spacing w:after="0" w:line="240" w:lineRule="auto"/>
        <w:rPr>
          <w:ins w:id="2852" w:author="Michael Bell" w:date="2013-05-06T18:05:00Z"/>
          <w:rFonts w:ascii="Courier New" w:hAnsi="Courier New" w:cs="Courier New"/>
          <w:color w:val="000000"/>
          <w:sz w:val="20"/>
          <w:szCs w:val="20"/>
          <w:highlight w:val="white"/>
        </w:rPr>
      </w:pPr>
      <w:ins w:id="285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1F89D16" w14:textId="77777777" w:rsidR="003A2FEE" w:rsidRPr="003A2FEE" w:rsidRDefault="003A2FEE" w:rsidP="003A2FEE">
      <w:pPr>
        <w:autoSpaceDE w:val="0"/>
        <w:autoSpaceDN w:val="0"/>
        <w:adjustRightInd w:val="0"/>
        <w:spacing w:after="0" w:line="240" w:lineRule="auto"/>
        <w:rPr>
          <w:ins w:id="2854" w:author="Michael Bell" w:date="2013-05-06T18:05:00Z"/>
          <w:rFonts w:ascii="Courier New" w:hAnsi="Courier New" w:cs="Courier New"/>
          <w:color w:val="008000"/>
          <w:sz w:val="20"/>
          <w:szCs w:val="20"/>
          <w:highlight w:val="white"/>
        </w:rPr>
      </w:pPr>
      <w:ins w:id="285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ins>
    </w:p>
    <w:p w14:paraId="39AF174E" w14:textId="77777777" w:rsidR="003A2FEE" w:rsidRPr="003A2FEE" w:rsidRDefault="003A2FEE" w:rsidP="003A2FEE">
      <w:pPr>
        <w:autoSpaceDE w:val="0"/>
        <w:autoSpaceDN w:val="0"/>
        <w:adjustRightInd w:val="0"/>
        <w:spacing w:after="0" w:line="240" w:lineRule="auto"/>
        <w:rPr>
          <w:ins w:id="2856" w:author="Michael Bell" w:date="2013-05-06T18:05:00Z"/>
          <w:rFonts w:ascii="Courier New" w:hAnsi="Courier New" w:cs="Courier New"/>
          <w:color w:val="000000"/>
          <w:sz w:val="20"/>
          <w:szCs w:val="20"/>
          <w:highlight w:val="white"/>
        </w:rPr>
      </w:pPr>
      <w:ins w:id="285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1DDBAA" w14:textId="7D3DDBA3" w:rsidR="003A2FEE" w:rsidRPr="003A2FEE" w:rsidRDefault="003A2FEE" w:rsidP="003A2FEE">
      <w:pPr>
        <w:autoSpaceDE w:val="0"/>
        <w:autoSpaceDN w:val="0"/>
        <w:adjustRightInd w:val="0"/>
        <w:spacing w:after="0" w:line="240" w:lineRule="auto"/>
        <w:rPr>
          <w:ins w:id="2858" w:author="Michael Bell" w:date="2013-05-06T18:05:00Z"/>
          <w:rFonts w:ascii="Courier New" w:hAnsi="Courier New" w:cs="Courier New"/>
          <w:color w:val="000000"/>
          <w:sz w:val="20"/>
          <w:szCs w:val="20"/>
          <w:highlight w:val="white"/>
        </w:rPr>
      </w:pPr>
      <w:ins w:id="2859" w:author="Michael Bell" w:date="2013-05-06T18:05:00Z">
        <w:r w:rsidRPr="003A2FEE">
          <w:rPr>
            <w:rFonts w:ascii="Courier New" w:hAnsi="Courier New" w:cs="Courier New"/>
            <w:color w:val="000000"/>
            <w:sz w:val="20"/>
            <w:szCs w:val="20"/>
            <w:highlight w:val="white"/>
          </w:rPr>
          <w:t xml:space="preserve">  </w:t>
        </w:r>
      </w:ins>
      <w:ins w:id="2860" w:author="Michael Bell" w:date="2013-05-06T18:06:00Z">
        <w:r>
          <w:rPr>
            <w:rFonts w:ascii="Courier New" w:hAnsi="Courier New" w:cs="Courier New"/>
            <w:color w:val="000000"/>
            <w:sz w:val="20"/>
            <w:szCs w:val="20"/>
            <w:highlight w:val="white"/>
          </w:rPr>
          <w:t>}</w:t>
        </w:r>
      </w:ins>
    </w:p>
    <w:p w14:paraId="4D80C872" w14:textId="77777777" w:rsidR="003A2FEE" w:rsidRPr="003A2FEE" w:rsidRDefault="003A2FEE" w:rsidP="003A2FEE">
      <w:pPr>
        <w:autoSpaceDE w:val="0"/>
        <w:autoSpaceDN w:val="0"/>
        <w:adjustRightInd w:val="0"/>
        <w:spacing w:after="0" w:line="240" w:lineRule="auto"/>
        <w:rPr>
          <w:ins w:id="2861" w:author="Michael Bell" w:date="2013-05-06T18:05:00Z"/>
          <w:rFonts w:ascii="Courier New" w:hAnsi="Courier New" w:cs="Courier New"/>
          <w:color w:val="000000"/>
          <w:sz w:val="20"/>
          <w:szCs w:val="20"/>
          <w:highlight w:val="white"/>
        </w:rPr>
      </w:pPr>
      <w:ins w:id="2862" w:author="Michael Bell" w:date="2013-05-06T18:05:00Z">
        <w:r w:rsidRPr="003A2FEE">
          <w:rPr>
            <w:rFonts w:ascii="Courier New" w:hAnsi="Courier New" w:cs="Courier New"/>
            <w:color w:val="000000"/>
            <w:sz w:val="20"/>
            <w:szCs w:val="20"/>
            <w:highlight w:val="white"/>
          </w:rPr>
          <w:t xml:space="preserve">  </w:t>
        </w:r>
      </w:ins>
    </w:p>
    <w:p w14:paraId="536DA104" w14:textId="5200A16E" w:rsidR="002F1085" w:rsidRDefault="002F1085" w:rsidP="003A2FEE">
      <w:pPr>
        <w:pStyle w:val="Heading2"/>
      </w:pPr>
      <w:r>
        <w:br w:type="page"/>
      </w:r>
      <w:r>
        <w:lastRenderedPageBreak/>
        <w:t>respondConditions.ino</w:t>
      </w:r>
    </w:p>
    <w:p w14:paraId="61B1ABD4" w14:textId="77777777" w:rsidR="003A2FEE" w:rsidRDefault="003A2FEE" w:rsidP="003A2FEE">
      <w:pPr>
        <w:autoSpaceDE w:val="0"/>
        <w:autoSpaceDN w:val="0"/>
        <w:adjustRightInd w:val="0"/>
        <w:spacing w:after="0" w:line="240" w:lineRule="auto"/>
        <w:rPr>
          <w:ins w:id="2863" w:author="Michael Bell" w:date="2013-05-06T18:06:00Z"/>
          <w:rFonts w:ascii="Courier New" w:hAnsi="Courier New" w:cs="Courier New"/>
          <w:color w:val="008000"/>
          <w:sz w:val="20"/>
          <w:szCs w:val="20"/>
          <w:highlight w:val="white"/>
        </w:rPr>
      </w:pPr>
      <w:ins w:id="2864" w:author="Michael Bell" w:date="2013-05-06T18:06:00Z">
        <w:r>
          <w:rPr>
            <w:rFonts w:ascii="Courier New" w:hAnsi="Courier New" w:cs="Courier New"/>
            <w:color w:val="008000"/>
            <w:sz w:val="20"/>
            <w:szCs w:val="20"/>
            <w:highlight w:val="white"/>
          </w:rPr>
          <w:t>/*</w:t>
        </w:r>
      </w:ins>
    </w:p>
    <w:p w14:paraId="7819D05C" w14:textId="77777777" w:rsidR="003A2FEE" w:rsidRDefault="003A2FEE" w:rsidP="003A2FEE">
      <w:pPr>
        <w:autoSpaceDE w:val="0"/>
        <w:autoSpaceDN w:val="0"/>
        <w:adjustRightInd w:val="0"/>
        <w:spacing w:after="0" w:line="240" w:lineRule="auto"/>
        <w:rPr>
          <w:ins w:id="2865" w:author="Michael Bell" w:date="2013-05-06T18:06:00Z"/>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ins w:id="2866" w:author="Michael Bell" w:date="2013-05-06T18:06:00Z"/>
          <w:rFonts w:ascii="Courier New" w:hAnsi="Courier New" w:cs="Courier New"/>
          <w:color w:val="008000"/>
          <w:sz w:val="20"/>
          <w:szCs w:val="20"/>
          <w:highlight w:val="white"/>
        </w:rPr>
      </w:pPr>
      <w:ins w:id="2867" w:author="Michael Bell" w:date="2013-05-06T18:06:00Z">
        <w:r>
          <w:rPr>
            <w:rFonts w:ascii="Courier New" w:hAnsi="Courier New" w:cs="Courier New"/>
            <w:color w:val="008000"/>
            <w:sz w:val="20"/>
            <w:szCs w:val="20"/>
            <w:highlight w:val="white"/>
          </w:rPr>
          <w:t xml:space="preserve"> BELTRAK</w:t>
        </w:r>
      </w:ins>
    </w:p>
    <w:p w14:paraId="768A77E4" w14:textId="77777777" w:rsidR="003A2FEE" w:rsidRDefault="003A2FEE" w:rsidP="003A2FEE">
      <w:pPr>
        <w:autoSpaceDE w:val="0"/>
        <w:autoSpaceDN w:val="0"/>
        <w:adjustRightInd w:val="0"/>
        <w:spacing w:after="0" w:line="240" w:lineRule="auto"/>
        <w:rPr>
          <w:ins w:id="2868" w:author="Michael Bell" w:date="2013-05-06T18:06:00Z"/>
          <w:rFonts w:ascii="Courier New" w:hAnsi="Courier New" w:cs="Courier New"/>
          <w:color w:val="008000"/>
          <w:sz w:val="20"/>
          <w:szCs w:val="20"/>
          <w:highlight w:val="white"/>
        </w:rPr>
      </w:pPr>
      <w:ins w:id="2869" w:author="Michael Bell" w:date="2013-05-06T18:06:00Z">
        <w:r>
          <w:rPr>
            <w:rFonts w:ascii="Courier New" w:hAnsi="Courier New" w:cs="Courier New"/>
            <w:color w:val="008000"/>
            <w:sz w:val="20"/>
            <w:szCs w:val="20"/>
            <w:highlight w:val="white"/>
          </w:rPr>
          <w:t xml:space="preserve"> </w:t>
        </w:r>
      </w:ins>
    </w:p>
    <w:p w14:paraId="39264AD5" w14:textId="77777777" w:rsidR="003A2FEE" w:rsidRDefault="003A2FEE" w:rsidP="003A2FEE">
      <w:pPr>
        <w:autoSpaceDE w:val="0"/>
        <w:autoSpaceDN w:val="0"/>
        <w:adjustRightInd w:val="0"/>
        <w:spacing w:after="0" w:line="240" w:lineRule="auto"/>
        <w:rPr>
          <w:ins w:id="2870" w:author="Michael Bell" w:date="2013-05-06T18:06:00Z"/>
          <w:rFonts w:ascii="Courier New" w:hAnsi="Courier New" w:cs="Courier New"/>
          <w:color w:val="008000"/>
          <w:sz w:val="20"/>
          <w:szCs w:val="20"/>
          <w:highlight w:val="white"/>
        </w:rPr>
      </w:pPr>
      <w:ins w:id="2871" w:author="Michael Bell" w:date="2013-05-06T18:06:00Z">
        <w:r>
          <w:rPr>
            <w:rFonts w:ascii="Courier New" w:hAnsi="Courier New" w:cs="Courier New"/>
            <w:color w:val="008000"/>
            <w:sz w:val="20"/>
            <w:szCs w:val="20"/>
            <w:highlight w:val="white"/>
          </w:rPr>
          <w:t xml:space="preserve"> V1.0</w:t>
        </w:r>
      </w:ins>
    </w:p>
    <w:p w14:paraId="0D11A187" w14:textId="77777777" w:rsidR="003A2FEE" w:rsidRDefault="003A2FEE" w:rsidP="003A2FEE">
      <w:pPr>
        <w:autoSpaceDE w:val="0"/>
        <w:autoSpaceDN w:val="0"/>
        <w:adjustRightInd w:val="0"/>
        <w:spacing w:after="0" w:line="240" w:lineRule="auto"/>
        <w:rPr>
          <w:ins w:id="2872" w:author="Michael Bell" w:date="2013-05-06T18:06:00Z"/>
          <w:rFonts w:ascii="Courier New" w:hAnsi="Courier New" w:cs="Courier New"/>
          <w:color w:val="008000"/>
          <w:sz w:val="20"/>
          <w:szCs w:val="20"/>
          <w:highlight w:val="white"/>
        </w:rPr>
      </w:pPr>
      <w:ins w:id="2873" w:author="Michael Bell" w:date="2013-05-06T18:06:00Z">
        <w:r>
          <w:rPr>
            <w:rFonts w:ascii="Courier New" w:hAnsi="Courier New" w:cs="Courier New"/>
            <w:color w:val="008000"/>
            <w:sz w:val="20"/>
            <w:szCs w:val="20"/>
            <w:highlight w:val="white"/>
          </w:rPr>
          <w:t xml:space="preserve"> </w:t>
        </w:r>
      </w:ins>
    </w:p>
    <w:p w14:paraId="786E6AD7" w14:textId="77777777" w:rsidR="003A2FEE" w:rsidRDefault="003A2FEE" w:rsidP="003A2FEE">
      <w:pPr>
        <w:autoSpaceDE w:val="0"/>
        <w:autoSpaceDN w:val="0"/>
        <w:adjustRightInd w:val="0"/>
        <w:spacing w:after="0" w:line="240" w:lineRule="auto"/>
        <w:rPr>
          <w:ins w:id="2874" w:author="Michael Bell" w:date="2013-05-06T18:06:00Z"/>
          <w:rFonts w:ascii="Courier New" w:hAnsi="Courier New" w:cs="Courier New"/>
          <w:color w:val="008000"/>
          <w:sz w:val="20"/>
          <w:szCs w:val="20"/>
          <w:highlight w:val="white"/>
        </w:rPr>
      </w:pPr>
      <w:ins w:id="2875" w:author="Michael Bell" w:date="2013-05-06T18:06:00Z">
        <w:r>
          <w:rPr>
            <w:rFonts w:ascii="Courier New" w:hAnsi="Courier New" w:cs="Courier New"/>
            <w:color w:val="008000"/>
            <w:sz w:val="20"/>
            <w:szCs w:val="20"/>
            <w:highlight w:val="white"/>
          </w:rPr>
          <w:t xml:space="preserve"> Hornby trainset automation</w:t>
        </w:r>
      </w:ins>
    </w:p>
    <w:p w14:paraId="3F05C027" w14:textId="77777777" w:rsidR="003A2FEE" w:rsidRDefault="003A2FEE" w:rsidP="003A2FEE">
      <w:pPr>
        <w:autoSpaceDE w:val="0"/>
        <w:autoSpaceDN w:val="0"/>
        <w:adjustRightInd w:val="0"/>
        <w:spacing w:after="0" w:line="240" w:lineRule="auto"/>
        <w:rPr>
          <w:ins w:id="2876" w:author="Michael Bell" w:date="2013-05-06T18:06:00Z"/>
          <w:rFonts w:ascii="Courier New" w:hAnsi="Courier New" w:cs="Courier New"/>
          <w:color w:val="008000"/>
          <w:sz w:val="20"/>
          <w:szCs w:val="20"/>
          <w:highlight w:val="white"/>
        </w:rPr>
      </w:pPr>
      <w:ins w:id="2877" w:author="Michael Bell" w:date="2013-05-06T18:06:00Z">
        <w:r>
          <w:rPr>
            <w:rFonts w:ascii="Courier New" w:hAnsi="Courier New" w:cs="Courier New"/>
            <w:color w:val="008000"/>
            <w:sz w:val="20"/>
            <w:szCs w:val="20"/>
            <w:highlight w:val="white"/>
          </w:rPr>
          <w:t xml:space="preserve"> </w:t>
        </w:r>
      </w:ins>
    </w:p>
    <w:p w14:paraId="5AA9705B" w14:textId="77777777" w:rsidR="003A2FEE" w:rsidRDefault="003A2FEE" w:rsidP="003A2FEE">
      <w:pPr>
        <w:autoSpaceDE w:val="0"/>
        <w:autoSpaceDN w:val="0"/>
        <w:adjustRightInd w:val="0"/>
        <w:spacing w:after="0" w:line="240" w:lineRule="auto"/>
        <w:rPr>
          <w:ins w:id="2878" w:author="Michael Bell" w:date="2013-05-06T18:06:00Z"/>
          <w:rFonts w:ascii="Courier New" w:hAnsi="Courier New" w:cs="Courier New"/>
          <w:color w:val="008000"/>
          <w:sz w:val="20"/>
          <w:szCs w:val="20"/>
          <w:highlight w:val="white"/>
        </w:rPr>
      </w:pPr>
      <w:ins w:id="2879" w:author="Michael Bell" w:date="2013-05-06T18:06:00Z">
        <w:r>
          <w:rPr>
            <w:rFonts w:ascii="Courier New" w:hAnsi="Courier New" w:cs="Courier New"/>
            <w:color w:val="008000"/>
            <w:sz w:val="20"/>
            <w:szCs w:val="20"/>
            <w:highlight w:val="white"/>
          </w:rPr>
          <w:t xml:space="preserve"> By Michael Bell</w:t>
        </w:r>
      </w:ins>
    </w:p>
    <w:p w14:paraId="31484B3F" w14:textId="77777777" w:rsidR="003A2FEE" w:rsidRDefault="003A2FEE" w:rsidP="003A2FEE">
      <w:pPr>
        <w:autoSpaceDE w:val="0"/>
        <w:autoSpaceDN w:val="0"/>
        <w:adjustRightInd w:val="0"/>
        <w:spacing w:after="0" w:line="240" w:lineRule="auto"/>
        <w:rPr>
          <w:ins w:id="2880" w:author="Michael Bell" w:date="2013-05-06T18:06:00Z"/>
          <w:rFonts w:ascii="Courier New" w:hAnsi="Courier New" w:cs="Courier New"/>
          <w:color w:val="008000"/>
          <w:sz w:val="20"/>
          <w:szCs w:val="20"/>
          <w:highlight w:val="white"/>
        </w:rPr>
      </w:pPr>
      <w:ins w:id="2881" w:author="Michael Bell" w:date="2013-05-06T18:06:00Z">
        <w:r>
          <w:rPr>
            <w:rFonts w:ascii="Courier New" w:hAnsi="Courier New" w:cs="Courier New"/>
            <w:color w:val="008000"/>
            <w:sz w:val="20"/>
            <w:szCs w:val="20"/>
            <w:highlight w:val="white"/>
          </w:rPr>
          <w:t xml:space="preserve"> </w:t>
        </w:r>
      </w:ins>
    </w:p>
    <w:p w14:paraId="3D7B70DA" w14:textId="77777777" w:rsidR="003A2FEE" w:rsidRDefault="003A2FEE" w:rsidP="003A2FEE">
      <w:pPr>
        <w:autoSpaceDE w:val="0"/>
        <w:autoSpaceDN w:val="0"/>
        <w:adjustRightInd w:val="0"/>
        <w:spacing w:after="0" w:line="240" w:lineRule="auto"/>
        <w:rPr>
          <w:ins w:id="2882" w:author="Michael Bell" w:date="2013-05-06T18:06:00Z"/>
          <w:rFonts w:ascii="Courier New" w:hAnsi="Courier New" w:cs="Courier New"/>
          <w:color w:val="008000"/>
          <w:sz w:val="20"/>
          <w:szCs w:val="20"/>
          <w:highlight w:val="white"/>
        </w:rPr>
      </w:pPr>
      <w:ins w:id="2883" w:author="Michael Bell" w:date="2013-05-06T18:06:00Z">
        <w:r>
          <w:rPr>
            <w:rFonts w:ascii="Courier New" w:hAnsi="Courier New" w:cs="Courier New"/>
            <w:color w:val="008000"/>
            <w:sz w:val="20"/>
            <w:szCs w:val="20"/>
            <w:highlight w:val="white"/>
          </w:rPr>
          <w:t xml:space="preserve"> Programing started: 02/02/2013 at 14:08</w:t>
        </w:r>
      </w:ins>
    </w:p>
    <w:p w14:paraId="43A5212E" w14:textId="77777777" w:rsidR="003A2FEE" w:rsidRDefault="003A2FEE" w:rsidP="003A2FEE">
      <w:pPr>
        <w:autoSpaceDE w:val="0"/>
        <w:autoSpaceDN w:val="0"/>
        <w:adjustRightInd w:val="0"/>
        <w:spacing w:after="0" w:line="240" w:lineRule="auto"/>
        <w:rPr>
          <w:ins w:id="2884" w:author="Michael Bell" w:date="2013-05-06T18:06:00Z"/>
          <w:rFonts w:ascii="Courier New" w:hAnsi="Courier New" w:cs="Courier New"/>
          <w:color w:val="008000"/>
          <w:sz w:val="20"/>
          <w:szCs w:val="20"/>
          <w:highlight w:val="white"/>
        </w:rPr>
      </w:pPr>
      <w:ins w:id="2885" w:author="Michael Bell" w:date="2013-05-06T18:06:00Z">
        <w:r>
          <w:rPr>
            <w:rFonts w:ascii="Courier New" w:hAnsi="Courier New" w:cs="Courier New"/>
            <w:color w:val="008000"/>
            <w:sz w:val="20"/>
            <w:szCs w:val="20"/>
            <w:highlight w:val="white"/>
          </w:rPr>
          <w:t xml:space="preserve"> </w:t>
        </w:r>
      </w:ins>
    </w:p>
    <w:p w14:paraId="30F6AE37" w14:textId="77777777" w:rsidR="003A2FEE" w:rsidRDefault="003A2FEE" w:rsidP="003A2FEE">
      <w:pPr>
        <w:autoSpaceDE w:val="0"/>
        <w:autoSpaceDN w:val="0"/>
        <w:adjustRightInd w:val="0"/>
        <w:spacing w:after="0" w:line="240" w:lineRule="auto"/>
        <w:rPr>
          <w:ins w:id="2886" w:author="Michael Bell" w:date="2013-05-06T18:06:00Z"/>
          <w:rFonts w:ascii="Courier New" w:hAnsi="Courier New" w:cs="Courier New"/>
          <w:color w:val="008000"/>
          <w:sz w:val="20"/>
          <w:szCs w:val="20"/>
          <w:highlight w:val="white"/>
        </w:rPr>
      </w:pPr>
      <w:ins w:id="2887" w:author="Michael Bell" w:date="2013-05-06T18:06:00Z">
        <w:r>
          <w:rPr>
            <w:rFonts w:ascii="Courier New" w:hAnsi="Courier New" w:cs="Courier New"/>
            <w:color w:val="008000"/>
            <w:sz w:val="20"/>
            <w:szCs w:val="20"/>
            <w:highlight w:val="white"/>
          </w:rPr>
          <w:t xml:space="preserve"> Programing completed: 06/05/2013 at 17:45</w:t>
        </w:r>
      </w:ins>
    </w:p>
    <w:p w14:paraId="028638EB" w14:textId="77777777" w:rsidR="003A2FEE" w:rsidRDefault="003A2FEE" w:rsidP="003A2FEE">
      <w:pPr>
        <w:autoSpaceDE w:val="0"/>
        <w:autoSpaceDN w:val="0"/>
        <w:adjustRightInd w:val="0"/>
        <w:spacing w:after="0" w:line="240" w:lineRule="auto"/>
        <w:rPr>
          <w:ins w:id="2888" w:author="Michael Bell" w:date="2013-05-06T18:06:00Z"/>
          <w:rFonts w:ascii="Courier New" w:hAnsi="Courier New" w:cs="Courier New"/>
          <w:color w:val="008000"/>
          <w:sz w:val="20"/>
          <w:szCs w:val="20"/>
          <w:highlight w:val="white"/>
        </w:rPr>
      </w:pPr>
      <w:ins w:id="2889" w:author="Michael Bell" w:date="2013-05-06T18:06:00Z">
        <w:r>
          <w:rPr>
            <w:rFonts w:ascii="Courier New" w:hAnsi="Courier New" w:cs="Courier New"/>
            <w:color w:val="008000"/>
            <w:sz w:val="20"/>
            <w:szCs w:val="20"/>
            <w:highlight w:val="white"/>
          </w:rPr>
          <w:t xml:space="preserve"> </w:t>
        </w:r>
      </w:ins>
    </w:p>
    <w:p w14:paraId="7242470A" w14:textId="77777777" w:rsidR="003A2FEE" w:rsidRDefault="003A2FEE" w:rsidP="003A2FEE">
      <w:pPr>
        <w:autoSpaceDE w:val="0"/>
        <w:autoSpaceDN w:val="0"/>
        <w:adjustRightInd w:val="0"/>
        <w:spacing w:after="0" w:line="240" w:lineRule="auto"/>
        <w:rPr>
          <w:ins w:id="2890" w:author="Michael Bell" w:date="2013-05-06T18:06:00Z"/>
          <w:rFonts w:ascii="Courier New" w:hAnsi="Courier New" w:cs="Courier New"/>
          <w:color w:val="000000"/>
          <w:sz w:val="20"/>
          <w:szCs w:val="20"/>
          <w:highlight w:val="white"/>
        </w:rPr>
      </w:pPr>
      <w:ins w:id="2891" w:author="Michael Bell" w:date="2013-05-06T18:06:00Z">
        <w:r>
          <w:rPr>
            <w:rFonts w:ascii="Courier New" w:hAnsi="Courier New" w:cs="Courier New"/>
            <w:color w:val="008000"/>
            <w:sz w:val="20"/>
            <w:szCs w:val="20"/>
            <w:highlight w:val="white"/>
          </w:rPr>
          <w:t xml:space="preserve"> */</w:t>
        </w:r>
      </w:ins>
    </w:p>
    <w:p w14:paraId="73AC4943" w14:textId="77777777" w:rsidR="003A2FEE" w:rsidRDefault="003A2FEE" w:rsidP="003A2FEE">
      <w:pPr>
        <w:autoSpaceDE w:val="0"/>
        <w:autoSpaceDN w:val="0"/>
        <w:adjustRightInd w:val="0"/>
        <w:spacing w:after="0" w:line="240" w:lineRule="auto"/>
        <w:rPr>
          <w:ins w:id="2892" w:author="Michael Bell" w:date="2013-05-06T18:06:00Z"/>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ins w:id="2893" w:author="Michael Bell" w:date="2013-05-06T18:06:00Z"/>
          <w:rFonts w:ascii="Courier New" w:hAnsi="Courier New" w:cs="Courier New"/>
          <w:color w:val="000000"/>
          <w:sz w:val="20"/>
          <w:szCs w:val="20"/>
          <w:highlight w:val="white"/>
        </w:rPr>
      </w:pPr>
      <w:ins w:id="2894" w:author="Michael Bell" w:date="2013-05-06T18:06: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56B3F56F" w14:textId="77777777" w:rsidR="003A2FEE" w:rsidRDefault="003A2FEE" w:rsidP="003A2FEE">
      <w:pPr>
        <w:autoSpaceDE w:val="0"/>
        <w:autoSpaceDN w:val="0"/>
        <w:adjustRightInd w:val="0"/>
        <w:spacing w:after="0" w:line="240" w:lineRule="auto"/>
        <w:rPr>
          <w:ins w:id="2895" w:author="Michael Bell" w:date="2013-05-06T18:06:00Z"/>
          <w:rFonts w:ascii="Courier New" w:hAnsi="Courier New" w:cs="Courier New"/>
          <w:color w:val="000000"/>
          <w:sz w:val="20"/>
          <w:szCs w:val="20"/>
          <w:highlight w:val="white"/>
        </w:rPr>
      </w:pPr>
      <w:ins w:id="2896" w:author="Michael Bell" w:date="2013-05-06T18:06:00Z">
        <w:r>
          <w:rPr>
            <w:rFonts w:ascii="Courier New" w:hAnsi="Courier New" w:cs="Courier New"/>
            <w:b/>
            <w:bCs/>
            <w:color w:val="000080"/>
            <w:sz w:val="20"/>
            <w:szCs w:val="20"/>
            <w:highlight w:val="white"/>
          </w:rPr>
          <w:t>{</w:t>
        </w:r>
      </w:ins>
    </w:p>
    <w:p w14:paraId="50DB93B7" w14:textId="77777777" w:rsidR="003A2FEE" w:rsidRDefault="003A2FEE" w:rsidP="003A2FEE">
      <w:pPr>
        <w:autoSpaceDE w:val="0"/>
        <w:autoSpaceDN w:val="0"/>
        <w:adjustRightInd w:val="0"/>
        <w:spacing w:after="0" w:line="240" w:lineRule="auto"/>
        <w:rPr>
          <w:ins w:id="2897" w:author="Michael Bell" w:date="2013-05-06T18:06:00Z"/>
          <w:rFonts w:ascii="Courier New" w:hAnsi="Courier New" w:cs="Courier New"/>
          <w:color w:val="000000"/>
          <w:sz w:val="20"/>
          <w:szCs w:val="20"/>
          <w:highlight w:val="white"/>
        </w:rPr>
      </w:pPr>
      <w:ins w:id="289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ins>
    </w:p>
    <w:p w14:paraId="12BEBF01" w14:textId="77777777" w:rsidR="003A2FEE" w:rsidRDefault="003A2FEE" w:rsidP="003A2FEE">
      <w:pPr>
        <w:autoSpaceDE w:val="0"/>
        <w:autoSpaceDN w:val="0"/>
        <w:adjustRightInd w:val="0"/>
        <w:spacing w:after="0" w:line="240" w:lineRule="auto"/>
        <w:rPr>
          <w:ins w:id="2899" w:author="Michael Bell" w:date="2013-05-06T18:06:00Z"/>
          <w:rFonts w:ascii="Courier New" w:hAnsi="Courier New" w:cs="Courier New"/>
          <w:color w:val="000000"/>
          <w:sz w:val="20"/>
          <w:szCs w:val="20"/>
          <w:highlight w:val="white"/>
        </w:rPr>
      </w:pPr>
      <w:ins w:id="290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AB255F1" w14:textId="77777777" w:rsidR="003A2FEE" w:rsidRDefault="003A2FEE" w:rsidP="003A2FEE">
      <w:pPr>
        <w:autoSpaceDE w:val="0"/>
        <w:autoSpaceDN w:val="0"/>
        <w:adjustRightInd w:val="0"/>
        <w:spacing w:after="0" w:line="240" w:lineRule="auto"/>
        <w:rPr>
          <w:ins w:id="2901" w:author="Michael Bell" w:date="2013-05-06T18:06:00Z"/>
          <w:rFonts w:ascii="Courier New" w:hAnsi="Courier New" w:cs="Courier New"/>
          <w:color w:val="008000"/>
          <w:sz w:val="20"/>
          <w:szCs w:val="20"/>
          <w:highlight w:val="white"/>
        </w:rPr>
      </w:pPr>
      <w:ins w:id="290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ins>
    </w:p>
    <w:p w14:paraId="6697CA73" w14:textId="77777777" w:rsidR="003A2FEE" w:rsidRDefault="003A2FEE" w:rsidP="003A2FEE">
      <w:pPr>
        <w:autoSpaceDE w:val="0"/>
        <w:autoSpaceDN w:val="0"/>
        <w:adjustRightInd w:val="0"/>
        <w:spacing w:after="0" w:line="240" w:lineRule="auto"/>
        <w:rPr>
          <w:ins w:id="2903" w:author="Michael Bell" w:date="2013-05-06T18:06:00Z"/>
          <w:rFonts w:ascii="Courier New" w:hAnsi="Courier New" w:cs="Courier New"/>
          <w:color w:val="000000"/>
          <w:sz w:val="20"/>
          <w:szCs w:val="20"/>
          <w:highlight w:val="white"/>
        </w:rPr>
      </w:pPr>
      <w:ins w:id="290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83E9E0D" w14:textId="77777777" w:rsidR="003A2FEE" w:rsidRDefault="003A2FEE" w:rsidP="003A2FEE">
      <w:pPr>
        <w:autoSpaceDE w:val="0"/>
        <w:autoSpaceDN w:val="0"/>
        <w:adjustRightInd w:val="0"/>
        <w:spacing w:after="0" w:line="240" w:lineRule="auto"/>
        <w:rPr>
          <w:ins w:id="2905" w:author="Michael Bell" w:date="2013-05-06T18:06:00Z"/>
          <w:rFonts w:ascii="Courier New" w:hAnsi="Courier New" w:cs="Courier New"/>
          <w:color w:val="008000"/>
          <w:sz w:val="20"/>
          <w:szCs w:val="20"/>
          <w:highlight w:val="white"/>
        </w:rPr>
      </w:pPr>
      <w:ins w:id="290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ins>
    </w:p>
    <w:p w14:paraId="454257BA" w14:textId="77777777" w:rsidR="003A2FEE" w:rsidRDefault="003A2FEE" w:rsidP="003A2FEE">
      <w:pPr>
        <w:autoSpaceDE w:val="0"/>
        <w:autoSpaceDN w:val="0"/>
        <w:adjustRightInd w:val="0"/>
        <w:spacing w:after="0" w:line="240" w:lineRule="auto"/>
        <w:rPr>
          <w:ins w:id="2907" w:author="Michael Bell" w:date="2013-05-06T18:06:00Z"/>
          <w:rFonts w:ascii="Courier New" w:hAnsi="Courier New" w:cs="Courier New"/>
          <w:color w:val="000000"/>
          <w:sz w:val="20"/>
          <w:szCs w:val="20"/>
          <w:highlight w:val="white"/>
        </w:rPr>
      </w:pPr>
      <w:ins w:id="290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2C4FD7" w14:textId="77777777" w:rsidR="003A2FEE" w:rsidRDefault="003A2FEE" w:rsidP="003A2FEE">
      <w:pPr>
        <w:autoSpaceDE w:val="0"/>
        <w:autoSpaceDN w:val="0"/>
        <w:adjustRightInd w:val="0"/>
        <w:spacing w:after="0" w:line="240" w:lineRule="auto"/>
        <w:rPr>
          <w:ins w:id="2909" w:author="Michael Bell" w:date="2013-05-06T18:06:00Z"/>
          <w:rFonts w:ascii="Courier New" w:hAnsi="Courier New" w:cs="Courier New"/>
          <w:color w:val="008000"/>
          <w:sz w:val="20"/>
          <w:szCs w:val="20"/>
          <w:highlight w:val="white"/>
        </w:rPr>
      </w:pPr>
      <w:ins w:id="291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ins>
    </w:p>
    <w:p w14:paraId="47FFB9B5" w14:textId="77777777" w:rsidR="003A2FEE" w:rsidRDefault="003A2FEE" w:rsidP="003A2FEE">
      <w:pPr>
        <w:autoSpaceDE w:val="0"/>
        <w:autoSpaceDN w:val="0"/>
        <w:adjustRightInd w:val="0"/>
        <w:spacing w:after="0" w:line="240" w:lineRule="auto"/>
        <w:rPr>
          <w:ins w:id="2911" w:author="Michael Bell" w:date="2013-05-06T18:06:00Z"/>
          <w:rFonts w:ascii="Courier New" w:hAnsi="Courier New" w:cs="Courier New"/>
          <w:color w:val="000000"/>
          <w:sz w:val="20"/>
          <w:szCs w:val="20"/>
          <w:highlight w:val="white"/>
        </w:rPr>
      </w:pPr>
      <w:ins w:id="291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841CFC" w14:textId="77777777" w:rsidR="003A2FEE" w:rsidRDefault="003A2FEE" w:rsidP="003A2FEE">
      <w:pPr>
        <w:autoSpaceDE w:val="0"/>
        <w:autoSpaceDN w:val="0"/>
        <w:adjustRightInd w:val="0"/>
        <w:spacing w:after="0" w:line="240" w:lineRule="auto"/>
        <w:rPr>
          <w:ins w:id="2913" w:author="Michael Bell" w:date="2013-05-06T18:06:00Z"/>
          <w:rFonts w:ascii="Courier New" w:hAnsi="Courier New" w:cs="Courier New"/>
          <w:color w:val="000000"/>
          <w:sz w:val="20"/>
          <w:szCs w:val="20"/>
          <w:highlight w:val="white"/>
        </w:rPr>
      </w:pPr>
      <w:ins w:id="291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3F58CD48" w14:textId="77777777" w:rsidR="003A2FEE" w:rsidRDefault="003A2FEE" w:rsidP="003A2FEE">
      <w:pPr>
        <w:autoSpaceDE w:val="0"/>
        <w:autoSpaceDN w:val="0"/>
        <w:adjustRightInd w:val="0"/>
        <w:spacing w:after="0" w:line="240" w:lineRule="auto"/>
        <w:rPr>
          <w:ins w:id="2915" w:author="Michael Bell" w:date="2013-05-06T18:06:00Z"/>
          <w:rFonts w:ascii="Courier New" w:hAnsi="Courier New" w:cs="Courier New"/>
          <w:color w:val="000000"/>
          <w:sz w:val="20"/>
          <w:szCs w:val="20"/>
          <w:highlight w:val="white"/>
        </w:rPr>
      </w:pPr>
      <w:ins w:id="291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CC825E9" w14:textId="77777777" w:rsidR="003A2FEE" w:rsidRDefault="003A2FEE" w:rsidP="003A2FEE">
      <w:pPr>
        <w:autoSpaceDE w:val="0"/>
        <w:autoSpaceDN w:val="0"/>
        <w:adjustRightInd w:val="0"/>
        <w:spacing w:after="0" w:line="240" w:lineRule="auto"/>
        <w:rPr>
          <w:ins w:id="2917" w:author="Michael Bell" w:date="2013-05-06T18:06:00Z"/>
          <w:rFonts w:ascii="Courier New" w:hAnsi="Courier New" w:cs="Courier New"/>
          <w:color w:val="008000"/>
          <w:sz w:val="20"/>
          <w:szCs w:val="20"/>
          <w:highlight w:val="white"/>
        </w:rPr>
      </w:pPr>
      <w:ins w:id="2918"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ins>
    </w:p>
    <w:p w14:paraId="356344EB" w14:textId="77777777" w:rsidR="003A2FEE" w:rsidRDefault="003A2FEE" w:rsidP="003A2FEE">
      <w:pPr>
        <w:autoSpaceDE w:val="0"/>
        <w:autoSpaceDN w:val="0"/>
        <w:adjustRightInd w:val="0"/>
        <w:spacing w:after="0" w:line="240" w:lineRule="auto"/>
        <w:rPr>
          <w:ins w:id="2919" w:author="Michael Bell" w:date="2013-05-06T18:06:00Z"/>
          <w:rFonts w:ascii="Courier New" w:hAnsi="Courier New" w:cs="Courier New"/>
          <w:color w:val="000000"/>
          <w:sz w:val="20"/>
          <w:szCs w:val="20"/>
          <w:highlight w:val="white"/>
        </w:rPr>
      </w:pPr>
      <w:ins w:id="292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C57CD14" w14:textId="77777777" w:rsidR="003A2FEE" w:rsidRDefault="003A2FEE" w:rsidP="003A2FEE">
      <w:pPr>
        <w:autoSpaceDE w:val="0"/>
        <w:autoSpaceDN w:val="0"/>
        <w:adjustRightInd w:val="0"/>
        <w:spacing w:after="0" w:line="240" w:lineRule="auto"/>
        <w:rPr>
          <w:ins w:id="2921" w:author="Michael Bell" w:date="2013-05-06T18:06:00Z"/>
          <w:rFonts w:ascii="Courier New" w:hAnsi="Courier New" w:cs="Courier New"/>
          <w:color w:val="000000"/>
          <w:sz w:val="20"/>
          <w:szCs w:val="20"/>
          <w:highlight w:val="white"/>
        </w:rPr>
      </w:pPr>
      <w:ins w:id="292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634CB7" w14:textId="77777777" w:rsidR="003A2FEE" w:rsidRDefault="003A2FEE" w:rsidP="003A2FEE">
      <w:pPr>
        <w:autoSpaceDE w:val="0"/>
        <w:autoSpaceDN w:val="0"/>
        <w:adjustRightInd w:val="0"/>
        <w:spacing w:after="0" w:line="240" w:lineRule="auto"/>
        <w:rPr>
          <w:ins w:id="2923" w:author="Michael Bell" w:date="2013-05-06T18:06:00Z"/>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ins w:id="2924" w:author="Michael Bell" w:date="2013-05-06T18:06:00Z"/>
          <w:rFonts w:ascii="Courier New" w:hAnsi="Courier New" w:cs="Courier New"/>
          <w:color w:val="000000"/>
          <w:sz w:val="20"/>
          <w:szCs w:val="20"/>
          <w:highlight w:val="white"/>
        </w:rPr>
      </w:pPr>
      <w:ins w:id="292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3C52AF3" w14:textId="77777777" w:rsidR="003A2FEE" w:rsidRDefault="003A2FEE" w:rsidP="003A2FEE">
      <w:pPr>
        <w:autoSpaceDE w:val="0"/>
        <w:autoSpaceDN w:val="0"/>
        <w:adjustRightInd w:val="0"/>
        <w:spacing w:after="0" w:line="240" w:lineRule="auto"/>
        <w:rPr>
          <w:ins w:id="2926" w:author="Michael Bell" w:date="2013-05-06T18:06:00Z"/>
          <w:rFonts w:ascii="Courier New" w:hAnsi="Courier New" w:cs="Courier New"/>
          <w:color w:val="000000"/>
          <w:sz w:val="20"/>
          <w:szCs w:val="20"/>
          <w:highlight w:val="white"/>
        </w:rPr>
      </w:pPr>
      <w:ins w:id="292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E0D5F9B" w14:textId="77777777" w:rsidR="003A2FEE" w:rsidRDefault="003A2FEE" w:rsidP="003A2FEE">
      <w:pPr>
        <w:autoSpaceDE w:val="0"/>
        <w:autoSpaceDN w:val="0"/>
        <w:adjustRightInd w:val="0"/>
        <w:spacing w:after="0" w:line="240" w:lineRule="auto"/>
        <w:rPr>
          <w:ins w:id="2928" w:author="Michael Bell" w:date="2013-05-06T18:06:00Z"/>
          <w:rFonts w:ascii="Courier New" w:hAnsi="Courier New" w:cs="Courier New"/>
          <w:color w:val="008000"/>
          <w:sz w:val="20"/>
          <w:szCs w:val="20"/>
          <w:highlight w:val="white"/>
        </w:rPr>
      </w:pPr>
      <w:ins w:id="292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2219810C" w14:textId="77777777" w:rsidR="003A2FEE" w:rsidRDefault="003A2FEE" w:rsidP="003A2FEE">
      <w:pPr>
        <w:autoSpaceDE w:val="0"/>
        <w:autoSpaceDN w:val="0"/>
        <w:adjustRightInd w:val="0"/>
        <w:spacing w:after="0" w:line="240" w:lineRule="auto"/>
        <w:rPr>
          <w:ins w:id="2930" w:author="Michael Bell" w:date="2013-05-06T18:06:00Z"/>
          <w:rFonts w:ascii="Courier New" w:hAnsi="Courier New" w:cs="Courier New"/>
          <w:color w:val="008000"/>
          <w:sz w:val="20"/>
          <w:szCs w:val="20"/>
          <w:highlight w:val="white"/>
        </w:rPr>
      </w:pPr>
      <w:ins w:id="2931"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477864A1" w14:textId="77777777" w:rsidR="003A2FEE" w:rsidRDefault="003A2FEE" w:rsidP="003A2FEE">
      <w:pPr>
        <w:autoSpaceDE w:val="0"/>
        <w:autoSpaceDN w:val="0"/>
        <w:adjustRightInd w:val="0"/>
        <w:spacing w:after="0" w:line="240" w:lineRule="auto"/>
        <w:rPr>
          <w:ins w:id="2932" w:author="Michael Bell" w:date="2013-05-06T18:06:00Z"/>
          <w:rFonts w:ascii="Courier New" w:hAnsi="Courier New" w:cs="Courier New"/>
          <w:color w:val="000000"/>
          <w:sz w:val="20"/>
          <w:szCs w:val="20"/>
          <w:highlight w:val="white"/>
        </w:rPr>
      </w:pPr>
      <w:ins w:id="293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B941F6" w14:textId="77777777" w:rsidR="003A2FEE" w:rsidRDefault="003A2FEE" w:rsidP="003A2FEE">
      <w:pPr>
        <w:autoSpaceDE w:val="0"/>
        <w:autoSpaceDN w:val="0"/>
        <w:adjustRightInd w:val="0"/>
        <w:spacing w:after="0" w:line="240" w:lineRule="auto"/>
        <w:rPr>
          <w:ins w:id="2934" w:author="Michael Bell" w:date="2013-05-06T18:06:00Z"/>
          <w:rFonts w:ascii="Courier New" w:hAnsi="Courier New" w:cs="Courier New"/>
          <w:color w:val="000000"/>
          <w:sz w:val="20"/>
          <w:szCs w:val="20"/>
          <w:highlight w:val="white"/>
        </w:rPr>
      </w:pPr>
      <w:ins w:id="293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47388" w14:textId="77777777" w:rsidR="003A2FEE" w:rsidRDefault="003A2FEE" w:rsidP="003A2FEE">
      <w:pPr>
        <w:autoSpaceDE w:val="0"/>
        <w:autoSpaceDN w:val="0"/>
        <w:adjustRightInd w:val="0"/>
        <w:spacing w:after="0" w:line="240" w:lineRule="auto"/>
        <w:rPr>
          <w:ins w:id="2936" w:author="Michael Bell" w:date="2013-05-06T18:06:00Z"/>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ins w:id="2937" w:author="Michael Bell" w:date="2013-05-06T18:06:00Z"/>
          <w:rFonts w:ascii="Courier New" w:hAnsi="Courier New" w:cs="Courier New"/>
          <w:color w:val="000000"/>
          <w:sz w:val="20"/>
          <w:szCs w:val="20"/>
          <w:highlight w:val="white"/>
        </w:rPr>
      </w:pPr>
      <w:ins w:id="293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E0C91A8" w14:textId="77777777" w:rsidR="003A2FEE" w:rsidRDefault="003A2FEE" w:rsidP="003A2FEE">
      <w:pPr>
        <w:autoSpaceDE w:val="0"/>
        <w:autoSpaceDN w:val="0"/>
        <w:adjustRightInd w:val="0"/>
        <w:spacing w:after="0" w:line="240" w:lineRule="auto"/>
        <w:rPr>
          <w:ins w:id="2939" w:author="Michael Bell" w:date="2013-05-06T18:06:00Z"/>
          <w:rFonts w:ascii="Courier New" w:hAnsi="Courier New" w:cs="Courier New"/>
          <w:color w:val="000000"/>
          <w:sz w:val="20"/>
          <w:szCs w:val="20"/>
          <w:highlight w:val="white"/>
        </w:rPr>
      </w:pPr>
      <w:ins w:id="294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33CA749" w14:textId="77777777" w:rsidR="003A2FEE" w:rsidRDefault="003A2FEE" w:rsidP="003A2FEE">
      <w:pPr>
        <w:autoSpaceDE w:val="0"/>
        <w:autoSpaceDN w:val="0"/>
        <w:adjustRightInd w:val="0"/>
        <w:spacing w:after="0" w:line="240" w:lineRule="auto"/>
        <w:rPr>
          <w:ins w:id="2941" w:author="Michael Bell" w:date="2013-05-06T18:06:00Z"/>
          <w:rFonts w:ascii="Courier New" w:hAnsi="Courier New" w:cs="Courier New"/>
          <w:color w:val="008000"/>
          <w:sz w:val="20"/>
          <w:szCs w:val="20"/>
          <w:highlight w:val="white"/>
        </w:rPr>
      </w:pPr>
      <w:ins w:id="2942"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38EA5969" w14:textId="77777777" w:rsidR="003A2FEE" w:rsidRDefault="003A2FEE" w:rsidP="003A2FEE">
      <w:pPr>
        <w:autoSpaceDE w:val="0"/>
        <w:autoSpaceDN w:val="0"/>
        <w:adjustRightInd w:val="0"/>
        <w:spacing w:after="0" w:line="240" w:lineRule="auto"/>
        <w:rPr>
          <w:ins w:id="2943" w:author="Michael Bell" w:date="2013-05-06T18:06:00Z"/>
          <w:rFonts w:ascii="Courier New" w:hAnsi="Courier New" w:cs="Courier New"/>
          <w:color w:val="008000"/>
          <w:sz w:val="20"/>
          <w:szCs w:val="20"/>
          <w:highlight w:val="white"/>
        </w:rPr>
      </w:pPr>
      <w:ins w:id="2944"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1174EC56" w14:textId="77777777" w:rsidR="003A2FEE" w:rsidRDefault="003A2FEE" w:rsidP="003A2FEE">
      <w:pPr>
        <w:autoSpaceDE w:val="0"/>
        <w:autoSpaceDN w:val="0"/>
        <w:adjustRightInd w:val="0"/>
        <w:spacing w:after="0" w:line="240" w:lineRule="auto"/>
        <w:rPr>
          <w:ins w:id="2945" w:author="Michael Bell" w:date="2013-05-06T18:06:00Z"/>
          <w:rFonts w:ascii="Courier New" w:hAnsi="Courier New" w:cs="Courier New"/>
          <w:color w:val="000000"/>
          <w:sz w:val="20"/>
          <w:szCs w:val="20"/>
          <w:highlight w:val="white"/>
        </w:rPr>
      </w:pPr>
      <w:ins w:id="294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D9B54E4" w14:textId="77777777" w:rsidR="003A2FEE" w:rsidRDefault="003A2FEE" w:rsidP="003A2FEE">
      <w:pPr>
        <w:autoSpaceDE w:val="0"/>
        <w:autoSpaceDN w:val="0"/>
        <w:adjustRightInd w:val="0"/>
        <w:spacing w:after="0" w:line="240" w:lineRule="auto"/>
        <w:rPr>
          <w:ins w:id="2947" w:author="Michael Bell" w:date="2013-05-06T18:06:00Z"/>
          <w:rFonts w:ascii="Courier New" w:hAnsi="Courier New" w:cs="Courier New"/>
          <w:color w:val="000000"/>
          <w:sz w:val="20"/>
          <w:szCs w:val="20"/>
          <w:highlight w:val="white"/>
        </w:rPr>
      </w:pPr>
      <w:ins w:id="294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B148AC4" w14:textId="77777777" w:rsidR="003A2FEE" w:rsidRDefault="003A2FEE" w:rsidP="003A2FEE">
      <w:pPr>
        <w:autoSpaceDE w:val="0"/>
        <w:autoSpaceDN w:val="0"/>
        <w:adjustRightInd w:val="0"/>
        <w:spacing w:after="0" w:line="240" w:lineRule="auto"/>
        <w:rPr>
          <w:ins w:id="2949" w:author="Michael Bell" w:date="2013-05-06T18:06:00Z"/>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ins w:id="2950" w:author="Michael Bell" w:date="2013-05-06T18:06:00Z"/>
          <w:rFonts w:ascii="Courier New" w:hAnsi="Courier New" w:cs="Courier New"/>
          <w:color w:val="000000"/>
          <w:sz w:val="20"/>
          <w:szCs w:val="20"/>
          <w:highlight w:val="white"/>
        </w:rPr>
      </w:pPr>
      <w:ins w:id="295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22AF13" w14:textId="77777777" w:rsidR="003A2FEE" w:rsidRDefault="003A2FEE" w:rsidP="003A2FEE">
      <w:pPr>
        <w:autoSpaceDE w:val="0"/>
        <w:autoSpaceDN w:val="0"/>
        <w:adjustRightInd w:val="0"/>
        <w:spacing w:after="0" w:line="240" w:lineRule="auto"/>
        <w:rPr>
          <w:ins w:id="2952" w:author="Michael Bell" w:date="2013-05-06T18:06:00Z"/>
          <w:rFonts w:ascii="Courier New" w:hAnsi="Courier New" w:cs="Courier New"/>
          <w:color w:val="000000"/>
          <w:sz w:val="20"/>
          <w:szCs w:val="20"/>
          <w:highlight w:val="white"/>
        </w:rPr>
      </w:pPr>
      <w:ins w:id="295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A3449E" w14:textId="77777777" w:rsidR="003A2FEE" w:rsidRDefault="003A2FEE" w:rsidP="003A2FEE">
      <w:pPr>
        <w:autoSpaceDE w:val="0"/>
        <w:autoSpaceDN w:val="0"/>
        <w:adjustRightInd w:val="0"/>
        <w:spacing w:after="0" w:line="240" w:lineRule="auto"/>
        <w:rPr>
          <w:ins w:id="2954" w:author="Michael Bell" w:date="2013-05-06T18:06:00Z"/>
          <w:rFonts w:ascii="Courier New" w:hAnsi="Courier New" w:cs="Courier New"/>
          <w:color w:val="008000"/>
          <w:sz w:val="20"/>
          <w:szCs w:val="20"/>
          <w:highlight w:val="white"/>
        </w:rPr>
      </w:pPr>
      <w:ins w:id="2955"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6B8C3DA2" w14:textId="77777777" w:rsidR="003A2FEE" w:rsidRDefault="003A2FEE" w:rsidP="003A2FEE">
      <w:pPr>
        <w:autoSpaceDE w:val="0"/>
        <w:autoSpaceDN w:val="0"/>
        <w:adjustRightInd w:val="0"/>
        <w:spacing w:after="0" w:line="240" w:lineRule="auto"/>
        <w:rPr>
          <w:ins w:id="2956" w:author="Michael Bell" w:date="2013-05-06T18:06:00Z"/>
          <w:rFonts w:ascii="Courier New" w:hAnsi="Courier New" w:cs="Courier New"/>
          <w:color w:val="008000"/>
          <w:sz w:val="20"/>
          <w:szCs w:val="20"/>
          <w:highlight w:val="white"/>
        </w:rPr>
      </w:pPr>
      <w:ins w:id="2957"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7E2560B1" w14:textId="77777777" w:rsidR="003A2FEE" w:rsidRDefault="003A2FEE" w:rsidP="003A2FEE">
      <w:pPr>
        <w:autoSpaceDE w:val="0"/>
        <w:autoSpaceDN w:val="0"/>
        <w:adjustRightInd w:val="0"/>
        <w:spacing w:after="0" w:line="240" w:lineRule="auto"/>
        <w:rPr>
          <w:ins w:id="2958" w:author="Michael Bell" w:date="2013-05-06T18:06:00Z"/>
          <w:rFonts w:ascii="Courier New" w:hAnsi="Courier New" w:cs="Courier New"/>
          <w:color w:val="000000"/>
          <w:sz w:val="20"/>
          <w:szCs w:val="20"/>
          <w:highlight w:val="white"/>
        </w:rPr>
      </w:pPr>
      <w:ins w:id="295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AFB556B" w14:textId="77777777" w:rsidR="003A2FEE" w:rsidRDefault="003A2FEE" w:rsidP="003A2FEE">
      <w:pPr>
        <w:autoSpaceDE w:val="0"/>
        <w:autoSpaceDN w:val="0"/>
        <w:adjustRightInd w:val="0"/>
        <w:spacing w:after="0" w:line="240" w:lineRule="auto"/>
        <w:rPr>
          <w:ins w:id="2960" w:author="Michael Bell" w:date="2013-05-06T18:06:00Z"/>
          <w:rFonts w:ascii="Courier New" w:hAnsi="Courier New" w:cs="Courier New"/>
          <w:color w:val="000000"/>
          <w:sz w:val="20"/>
          <w:szCs w:val="20"/>
          <w:highlight w:val="white"/>
        </w:rPr>
      </w:pPr>
      <w:ins w:id="296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708D219" w14:textId="77777777" w:rsidR="003A2FEE" w:rsidRDefault="003A2FEE" w:rsidP="003A2FEE">
      <w:pPr>
        <w:autoSpaceDE w:val="0"/>
        <w:autoSpaceDN w:val="0"/>
        <w:adjustRightInd w:val="0"/>
        <w:spacing w:after="0" w:line="240" w:lineRule="auto"/>
        <w:rPr>
          <w:ins w:id="2962" w:author="Michael Bell" w:date="2013-05-06T18:06:00Z"/>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ins w:id="2963" w:author="Michael Bell" w:date="2013-05-06T18:06:00Z"/>
          <w:rFonts w:ascii="Courier New" w:hAnsi="Courier New" w:cs="Courier New"/>
          <w:color w:val="000000"/>
          <w:sz w:val="20"/>
          <w:szCs w:val="20"/>
          <w:highlight w:val="white"/>
        </w:rPr>
      </w:pPr>
      <w:ins w:id="296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2BCFDFA7" w14:textId="77777777" w:rsidR="003A2FEE" w:rsidRDefault="003A2FEE" w:rsidP="003A2FEE">
      <w:pPr>
        <w:autoSpaceDE w:val="0"/>
        <w:autoSpaceDN w:val="0"/>
        <w:adjustRightInd w:val="0"/>
        <w:spacing w:after="0" w:line="240" w:lineRule="auto"/>
        <w:rPr>
          <w:ins w:id="2965" w:author="Michael Bell" w:date="2013-05-06T18:06:00Z"/>
          <w:rFonts w:ascii="Courier New" w:hAnsi="Courier New" w:cs="Courier New"/>
          <w:color w:val="000000"/>
          <w:sz w:val="20"/>
          <w:szCs w:val="20"/>
          <w:highlight w:val="white"/>
        </w:rPr>
      </w:pPr>
      <w:ins w:id="296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0C3CEFA" w14:textId="77777777" w:rsidR="003A2FEE" w:rsidRDefault="003A2FEE" w:rsidP="003A2FEE">
      <w:pPr>
        <w:autoSpaceDE w:val="0"/>
        <w:autoSpaceDN w:val="0"/>
        <w:adjustRightInd w:val="0"/>
        <w:spacing w:after="0" w:line="240" w:lineRule="auto"/>
        <w:rPr>
          <w:ins w:id="2967" w:author="Michael Bell" w:date="2013-05-06T18:06:00Z"/>
          <w:rFonts w:ascii="Courier New" w:hAnsi="Courier New" w:cs="Courier New"/>
          <w:color w:val="008000"/>
          <w:sz w:val="20"/>
          <w:szCs w:val="20"/>
          <w:highlight w:val="white"/>
        </w:rPr>
      </w:pPr>
      <w:ins w:id="2968" w:author="Michael Bell" w:date="2013-05-06T18:06:00Z">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52E82755" w14:textId="77777777" w:rsidR="003A2FEE" w:rsidRDefault="003A2FEE" w:rsidP="003A2FEE">
      <w:pPr>
        <w:autoSpaceDE w:val="0"/>
        <w:autoSpaceDN w:val="0"/>
        <w:adjustRightInd w:val="0"/>
        <w:spacing w:after="0" w:line="240" w:lineRule="auto"/>
        <w:rPr>
          <w:ins w:id="2969" w:author="Michael Bell" w:date="2013-05-06T18:06:00Z"/>
          <w:rFonts w:ascii="Courier New" w:hAnsi="Courier New" w:cs="Courier New"/>
          <w:color w:val="008000"/>
          <w:sz w:val="20"/>
          <w:szCs w:val="20"/>
          <w:highlight w:val="white"/>
        </w:rPr>
      </w:pPr>
      <w:ins w:id="2970"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2F39D1E7" w14:textId="77777777" w:rsidR="003A2FEE" w:rsidRDefault="003A2FEE" w:rsidP="003A2FEE">
      <w:pPr>
        <w:autoSpaceDE w:val="0"/>
        <w:autoSpaceDN w:val="0"/>
        <w:adjustRightInd w:val="0"/>
        <w:spacing w:after="0" w:line="240" w:lineRule="auto"/>
        <w:rPr>
          <w:ins w:id="2971" w:author="Michael Bell" w:date="2013-05-06T18:06:00Z"/>
          <w:rFonts w:ascii="Courier New" w:hAnsi="Courier New" w:cs="Courier New"/>
          <w:color w:val="000000"/>
          <w:sz w:val="20"/>
          <w:szCs w:val="20"/>
          <w:highlight w:val="white"/>
        </w:rPr>
      </w:pPr>
      <w:ins w:id="297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8366594" w14:textId="77777777" w:rsidR="003A2FEE" w:rsidRDefault="003A2FEE" w:rsidP="003A2FEE">
      <w:pPr>
        <w:autoSpaceDE w:val="0"/>
        <w:autoSpaceDN w:val="0"/>
        <w:adjustRightInd w:val="0"/>
        <w:spacing w:after="0" w:line="240" w:lineRule="auto"/>
        <w:rPr>
          <w:ins w:id="2973" w:author="Michael Bell" w:date="2013-05-06T18:06:00Z"/>
          <w:rFonts w:ascii="Courier New" w:hAnsi="Courier New" w:cs="Courier New"/>
          <w:color w:val="000000"/>
          <w:sz w:val="20"/>
          <w:szCs w:val="20"/>
          <w:highlight w:val="white"/>
        </w:rPr>
      </w:pPr>
      <w:ins w:id="297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E3D6BA" w14:textId="77777777" w:rsidR="003A2FEE" w:rsidRDefault="003A2FEE" w:rsidP="003A2FEE">
      <w:pPr>
        <w:autoSpaceDE w:val="0"/>
        <w:autoSpaceDN w:val="0"/>
        <w:adjustRightInd w:val="0"/>
        <w:spacing w:after="0" w:line="240" w:lineRule="auto"/>
        <w:rPr>
          <w:ins w:id="2975" w:author="Michael Bell" w:date="2013-05-06T18:06:00Z"/>
          <w:rFonts w:ascii="Courier New" w:hAnsi="Courier New" w:cs="Courier New"/>
          <w:color w:val="000000"/>
          <w:sz w:val="20"/>
          <w:szCs w:val="20"/>
          <w:highlight w:val="white"/>
        </w:rPr>
      </w:pPr>
      <w:ins w:id="297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16FFD" w14:textId="77777777" w:rsidR="003A2FEE" w:rsidRDefault="003A2FEE" w:rsidP="003A2FEE">
      <w:pPr>
        <w:autoSpaceDE w:val="0"/>
        <w:autoSpaceDN w:val="0"/>
        <w:adjustRightInd w:val="0"/>
        <w:spacing w:after="0" w:line="240" w:lineRule="auto"/>
        <w:rPr>
          <w:ins w:id="2977" w:author="Michael Bell" w:date="2013-05-06T18:06:00Z"/>
          <w:rFonts w:ascii="Courier New" w:hAnsi="Courier New" w:cs="Courier New"/>
          <w:color w:val="000000"/>
          <w:sz w:val="20"/>
          <w:szCs w:val="20"/>
          <w:highlight w:val="white"/>
        </w:rPr>
      </w:pPr>
      <w:ins w:id="2978"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ins>
    </w:p>
    <w:p w14:paraId="5622359E" w14:textId="77777777" w:rsidR="003A2FEE" w:rsidRDefault="003A2FEE" w:rsidP="003A2FEE">
      <w:pPr>
        <w:autoSpaceDE w:val="0"/>
        <w:autoSpaceDN w:val="0"/>
        <w:adjustRightInd w:val="0"/>
        <w:spacing w:after="0" w:line="240" w:lineRule="auto"/>
        <w:rPr>
          <w:ins w:id="2979" w:author="Michael Bell" w:date="2013-05-06T18:06:00Z"/>
          <w:rFonts w:ascii="Courier New" w:hAnsi="Courier New" w:cs="Courier New"/>
          <w:color w:val="000000"/>
          <w:sz w:val="20"/>
          <w:szCs w:val="20"/>
          <w:highlight w:val="white"/>
        </w:rPr>
      </w:pPr>
      <w:ins w:id="298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96FE036" w14:textId="77777777" w:rsidR="003A2FEE" w:rsidRDefault="003A2FEE" w:rsidP="003A2FEE">
      <w:pPr>
        <w:autoSpaceDE w:val="0"/>
        <w:autoSpaceDN w:val="0"/>
        <w:adjustRightInd w:val="0"/>
        <w:spacing w:after="0" w:line="240" w:lineRule="auto"/>
        <w:rPr>
          <w:ins w:id="2981" w:author="Michael Bell" w:date="2013-05-06T18:06:00Z"/>
          <w:rFonts w:ascii="Courier New" w:hAnsi="Courier New" w:cs="Courier New"/>
          <w:color w:val="000000"/>
          <w:sz w:val="20"/>
          <w:szCs w:val="20"/>
          <w:highlight w:val="white"/>
        </w:rPr>
      </w:pPr>
      <w:ins w:id="298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3F97472" w14:textId="77777777" w:rsidR="003A2FEE" w:rsidRDefault="003A2FEE" w:rsidP="003A2FEE">
      <w:pPr>
        <w:autoSpaceDE w:val="0"/>
        <w:autoSpaceDN w:val="0"/>
        <w:adjustRightInd w:val="0"/>
        <w:spacing w:after="0" w:line="240" w:lineRule="auto"/>
        <w:rPr>
          <w:ins w:id="2983" w:author="Michael Bell" w:date="2013-05-06T18:06:00Z"/>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ins w:id="2984" w:author="Michael Bell" w:date="2013-05-06T18:06:00Z"/>
          <w:rFonts w:ascii="Courier New" w:hAnsi="Courier New" w:cs="Courier New"/>
          <w:color w:val="000000"/>
          <w:sz w:val="20"/>
          <w:szCs w:val="20"/>
          <w:highlight w:val="white"/>
        </w:rPr>
      </w:pPr>
      <w:ins w:id="298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ins>
    </w:p>
    <w:p w14:paraId="0F7CCD6C" w14:textId="77777777" w:rsidR="003A2FEE" w:rsidRDefault="003A2FEE" w:rsidP="003A2FEE">
      <w:pPr>
        <w:autoSpaceDE w:val="0"/>
        <w:autoSpaceDN w:val="0"/>
        <w:adjustRightInd w:val="0"/>
        <w:spacing w:after="0" w:line="240" w:lineRule="auto"/>
        <w:rPr>
          <w:ins w:id="2986" w:author="Michael Bell" w:date="2013-05-06T18:06:00Z"/>
          <w:rFonts w:ascii="Courier New" w:hAnsi="Courier New" w:cs="Courier New"/>
          <w:color w:val="000000"/>
          <w:sz w:val="20"/>
          <w:szCs w:val="20"/>
          <w:highlight w:val="white"/>
        </w:rPr>
      </w:pPr>
      <w:ins w:id="298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15D5C" w14:textId="77777777" w:rsidR="003A2FEE" w:rsidRDefault="003A2FEE" w:rsidP="003A2FEE">
      <w:pPr>
        <w:autoSpaceDE w:val="0"/>
        <w:autoSpaceDN w:val="0"/>
        <w:adjustRightInd w:val="0"/>
        <w:spacing w:after="0" w:line="240" w:lineRule="auto"/>
        <w:rPr>
          <w:ins w:id="2988" w:author="Michael Bell" w:date="2013-05-06T18:06:00Z"/>
          <w:rFonts w:ascii="Courier New" w:hAnsi="Courier New" w:cs="Courier New"/>
          <w:color w:val="008000"/>
          <w:sz w:val="20"/>
          <w:szCs w:val="20"/>
          <w:highlight w:val="white"/>
        </w:rPr>
      </w:pPr>
      <w:ins w:id="2989"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ins>
    </w:p>
    <w:p w14:paraId="7DC763F1" w14:textId="77777777" w:rsidR="003A2FEE" w:rsidRDefault="003A2FEE" w:rsidP="003A2FEE">
      <w:pPr>
        <w:autoSpaceDE w:val="0"/>
        <w:autoSpaceDN w:val="0"/>
        <w:adjustRightInd w:val="0"/>
        <w:spacing w:after="0" w:line="240" w:lineRule="auto"/>
        <w:rPr>
          <w:ins w:id="2990" w:author="Michael Bell" w:date="2013-05-06T18:06:00Z"/>
          <w:rFonts w:ascii="Courier New" w:hAnsi="Courier New" w:cs="Courier New"/>
          <w:color w:val="000000"/>
          <w:sz w:val="20"/>
          <w:szCs w:val="20"/>
          <w:highlight w:val="white"/>
        </w:rPr>
      </w:pPr>
      <w:ins w:id="2991"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ins>
    </w:p>
    <w:p w14:paraId="6552065D" w14:textId="77777777" w:rsidR="003A2FEE" w:rsidRDefault="003A2FEE" w:rsidP="003A2FEE">
      <w:pPr>
        <w:autoSpaceDE w:val="0"/>
        <w:autoSpaceDN w:val="0"/>
        <w:adjustRightInd w:val="0"/>
        <w:spacing w:after="0" w:line="240" w:lineRule="auto"/>
        <w:rPr>
          <w:ins w:id="2992" w:author="Michael Bell" w:date="2013-05-06T18:06:00Z"/>
          <w:rFonts w:ascii="Courier New" w:hAnsi="Courier New" w:cs="Courier New"/>
          <w:color w:val="008000"/>
          <w:sz w:val="20"/>
          <w:szCs w:val="20"/>
          <w:highlight w:val="white"/>
        </w:rPr>
      </w:pPr>
      <w:ins w:id="299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16CB1AB2" w14:textId="77777777" w:rsidR="003A2FEE" w:rsidRDefault="003A2FEE" w:rsidP="003A2FEE">
      <w:pPr>
        <w:autoSpaceDE w:val="0"/>
        <w:autoSpaceDN w:val="0"/>
        <w:adjustRightInd w:val="0"/>
        <w:spacing w:after="0" w:line="240" w:lineRule="auto"/>
        <w:rPr>
          <w:ins w:id="2994" w:author="Michael Bell" w:date="2013-05-06T18:06:00Z"/>
          <w:rFonts w:ascii="Courier New" w:hAnsi="Courier New" w:cs="Courier New"/>
          <w:color w:val="008000"/>
          <w:sz w:val="20"/>
          <w:szCs w:val="20"/>
          <w:highlight w:val="white"/>
        </w:rPr>
      </w:pPr>
      <w:ins w:id="2995"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08CBCA47" w14:textId="77777777" w:rsidR="003A2FEE" w:rsidRDefault="003A2FEE" w:rsidP="003A2FEE">
      <w:pPr>
        <w:autoSpaceDE w:val="0"/>
        <w:autoSpaceDN w:val="0"/>
        <w:adjustRightInd w:val="0"/>
        <w:spacing w:after="0" w:line="240" w:lineRule="auto"/>
        <w:rPr>
          <w:ins w:id="2996" w:author="Michael Bell" w:date="2013-05-06T18:06:00Z"/>
          <w:rFonts w:ascii="Courier New" w:hAnsi="Courier New" w:cs="Courier New"/>
          <w:color w:val="000000"/>
          <w:sz w:val="20"/>
          <w:szCs w:val="20"/>
          <w:highlight w:val="white"/>
        </w:rPr>
      </w:pPr>
      <w:ins w:id="299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0D1BAE55" w14:textId="77777777" w:rsidR="003A2FEE" w:rsidRDefault="003A2FEE" w:rsidP="003A2FEE">
      <w:pPr>
        <w:autoSpaceDE w:val="0"/>
        <w:autoSpaceDN w:val="0"/>
        <w:adjustRightInd w:val="0"/>
        <w:spacing w:after="0" w:line="240" w:lineRule="auto"/>
        <w:rPr>
          <w:ins w:id="2998" w:author="Michael Bell" w:date="2013-05-06T18:06:00Z"/>
          <w:rFonts w:ascii="Courier New" w:hAnsi="Courier New" w:cs="Courier New"/>
          <w:color w:val="000000"/>
          <w:sz w:val="20"/>
          <w:szCs w:val="20"/>
          <w:highlight w:val="white"/>
        </w:rPr>
      </w:pPr>
      <w:ins w:id="2999" w:author="Michael Bell" w:date="2013-05-06T18:06:00Z">
        <w:r>
          <w:rPr>
            <w:rFonts w:ascii="Courier New" w:hAnsi="Courier New" w:cs="Courier New"/>
            <w:color w:val="000000"/>
            <w:sz w:val="20"/>
            <w:szCs w:val="20"/>
            <w:highlight w:val="white"/>
          </w:rPr>
          <w:t xml:space="preserve">          </w:t>
        </w:r>
      </w:ins>
    </w:p>
    <w:p w14:paraId="79FBB09E" w14:textId="77777777" w:rsidR="003A2FEE" w:rsidRDefault="003A2FEE" w:rsidP="003A2FEE">
      <w:pPr>
        <w:autoSpaceDE w:val="0"/>
        <w:autoSpaceDN w:val="0"/>
        <w:adjustRightInd w:val="0"/>
        <w:spacing w:after="0" w:line="240" w:lineRule="auto"/>
        <w:rPr>
          <w:ins w:id="3000" w:author="Michael Bell" w:date="2013-05-06T18:06:00Z"/>
          <w:rFonts w:ascii="Courier New" w:hAnsi="Courier New" w:cs="Courier New"/>
          <w:color w:val="000000"/>
          <w:sz w:val="20"/>
          <w:szCs w:val="20"/>
          <w:highlight w:val="white"/>
        </w:rPr>
      </w:pPr>
      <w:ins w:id="300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B39103" w14:textId="77777777" w:rsidR="003A2FEE" w:rsidRDefault="003A2FEE" w:rsidP="003A2FEE">
      <w:pPr>
        <w:autoSpaceDE w:val="0"/>
        <w:autoSpaceDN w:val="0"/>
        <w:adjustRightInd w:val="0"/>
        <w:spacing w:after="0" w:line="240" w:lineRule="auto"/>
        <w:rPr>
          <w:ins w:id="3002" w:author="Michael Bell" w:date="2013-05-06T18:06:00Z"/>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ins w:id="3003" w:author="Michael Bell" w:date="2013-05-06T18:06:00Z"/>
          <w:rFonts w:ascii="Courier New" w:hAnsi="Courier New" w:cs="Courier New"/>
          <w:color w:val="000000"/>
          <w:sz w:val="20"/>
          <w:szCs w:val="20"/>
          <w:highlight w:val="white"/>
        </w:rPr>
      </w:pPr>
      <w:ins w:id="300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ins>
    </w:p>
    <w:p w14:paraId="76E95F06" w14:textId="77777777" w:rsidR="003A2FEE" w:rsidRDefault="003A2FEE" w:rsidP="003A2FEE">
      <w:pPr>
        <w:autoSpaceDE w:val="0"/>
        <w:autoSpaceDN w:val="0"/>
        <w:adjustRightInd w:val="0"/>
        <w:spacing w:after="0" w:line="240" w:lineRule="auto"/>
        <w:rPr>
          <w:ins w:id="3005" w:author="Michael Bell" w:date="2013-05-06T18:06:00Z"/>
          <w:rFonts w:ascii="Courier New" w:hAnsi="Courier New" w:cs="Courier New"/>
          <w:color w:val="000000"/>
          <w:sz w:val="20"/>
          <w:szCs w:val="20"/>
          <w:highlight w:val="white"/>
        </w:rPr>
      </w:pPr>
      <w:ins w:id="300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EF676E" w14:textId="77777777" w:rsidR="003A2FEE" w:rsidRDefault="003A2FEE" w:rsidP="003A2FEE">
      <w:pPr>
        <w:autoSpaceDE w:val="0"/>
        <w:autoSpaceDN w:val="0"/>
        <w:adjustRightInd w:val="0"/>
        <w:spacing w:after="0" w:line="240" w:lineRule="auto"/>
        <w:rPr>
          <w:ins w:id="3007" w:author="Michael Bell" w:date="2013-05-06T18:06:00Z"/>
          <w:rFonts w:ascii="Courier New" w:hAnsi="Courier New" w:cs="Courier New"/>
          <w:color w:val="008000"/>
          <w:sz w:val="20"/>
          <w:szCs w:val="20"/>
          <w:highlight w:val="white"/>
        </w:rPr>
      </w:pPr>
      <w:ins w:id="3008"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ins>
    </w:p>
    <w:p w14:paraId="085FE9B7" w14:textId="77777777" w:rsidR="003A2FEE" w:rsidRDefault="003A2FEE" w:rsidP="003A2FEE">
      <w:pPr>
        <w:autoSpaceDE w:val="0"/>
        <w:autoSpaceDN w:val="0"/>
        <w:adjustRightInd w:val="0"/>
        <w:spacing w:after="0" w:line="240" w:lineRule="auto"/>
        <w:rPr>
          <w:ins w:id="3009" w:author="Michael Bell" w:date="2013-05-06T18:06:00Z"/>
          <w:rFonts w:ascii="Courier New" w:hAnsi="Courier New" w:cs="Courier New"/>
          <w:color w:val="000000"/>
          <w:sz w:val="20"/>
          <w:szCs w:val="20"/>
          <w:highlight w:val="white"/>
        </w:rPr>
      </w:pPr>
      <w:ins w:id="3010"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ins>
    </w:p>
    <w:p w14:paraId="6295C39B" w14:textId="77777777" w:rsidR="003A2FEE" w:rsidRDefault="003A2FEE" w:rsidP="003A2FEE">
      <w:pPr>
        <w:autoSpaceDE w:val="0"/>
        <w:autoSpaceDN w:val="0"/>
        <w:adjustRightInd w:val="0"/>
        <w:spacing w:after="0" w:line="240" w:lineRule="auto"/>
        <w:rPr>
          <w:ins w:id="3011" w:author="Michael Bell" w:date="2013-05-06T18:06:00Z"/>
          <w:rFonts w:ascii="Courier New" w:hAnsi="Courier New" w:cs="Courier New"/>
          <w:color w:val="008000"/>
          <w:sz w:val="20"/>
          <w:szCs w:val="20"/>
          <w:highlight w:val="white"/>
        </w:rPr>
      </w:pPr>
      <w:ins w:id="301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267DFF01" w14:textId="77777777" w:rsidR="003A2FEE" w:rsidRDefault="003A2FEE" w:rsidP="003A2FEE">
      <w:pPr>
        <w:autoSpaceDE w:val="0"/>
        <w:autoSpaceDN w:val="0"/>
        <w:adjustRightInd w:val="0"/>
        <w:spacing w:after="0" w:line="240" w:lineRule="auto"/>
        <w:rPr>
          <w:ins w:id="3013" w:author="Michael Bell" w:date="2013-05-06T18:06:00Z"/>
          <w:rFonts w:ascii="Courier New" w:hAnsi="Courier New" w:cs="Courier New"/>
          <w:color w:val="008000"/>
          <w:sz w:val="20"/>
          <w:szCs w:val="20"/>
          <w:highlight w:val="white"/>
        </w:rPr>
      </w:pPr>
      <w:ins w:id="3014"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4AACA034" w14:textId="77777777" w:rsidR="003A2FEE" w:rsidRDefault="003A2FEE" w:rsidP="003A2FEE">
      <w:pPr>
        <w:autoSpaceDE w:val="0"/>
        <w:autoSpaceDN w:val="0"/>
        <w:adjustRightInd w:val="0"/>
        <w:spacing w:after="0" w:line="240" w:lineRule="auto"/>
        <w:rPr>
          <w:ins w:id="3015" w:author="Michael Bell" w:date="2013-05-06T18:06:00Z"/>
          <w:rFonts w:ascii="Courier New" w:hAnsi="Courier New" w:cs="Courier New"/>
          <w:color w:val="000000"/>
          <w:sz w:val="20"/>
          <w:szCs w:val="20"/>
          <w:highlight w:val="white"/>
        </w:rPr>
      </w:pPr>
      <w:ins w:id="301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8AD8BC" w14:textId="77777777" w:rsidR="003A2FEE" w:rsidRDefault="003A2FEE" w:rsidP="003A2FEE">
      <w:pPr>
        <w:autoSpaceDE w:val="0"/>
        <w:autoSpaceDN w:val="0"/>
        <w:adjustRightInd w:val="0"/>
        <w:spacing w:after="0" w:line="240" w:lineRule="auto"/>
        <w:rPr>
          <w:ins w:id="3017" w:author="Michael Bell" w:date="2013-05-06T18:06:00Z"/>
          <w:rFonts w:ascii="Courier New" w:hAnsi="Courier New" w:cs="Courier New"/>
          <w:color w:val="000000"/>
          <w:sz w:val="20"/>
          <w:szCs w:val="20"/>
          <w:highlight w:val="white"/>
        </w:rPr>
      </w:pPr>
      <w:ins w:id="301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8A98913" w14:textId="77777777" w:rsidR="003A2FEE" w:rsidRDefault="003A2FEE" w:rsidP="003A2FEE">
      <w:pPr>
        <w:autoSpaceDE w:val="0"/>
        <w:autoSpaceDN w:val="0"/>
        <w:adjustRightInd w:val="0"/>
        <w:spacing w:after="0" w:line="240" w:lineRule="auto"/>
        <w:rPr>
          <w:ins w:id="3019" w:author="Michael Bell" w:date="2013-05-06T18:06:00Z"/>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ins w:id="3020" w:author="Michael Bell" w:date="2013-05-06T18:06:00Z"/>
          <w:rFonts w:ascii="Courier New" w:hAnsi="Courier New" w:cs="Courier New"/>
          <w:color w:val="000000"/>
          <w:sz w:val="20"/>
          <w:szCs w:val="20"/>
          <w:highlight w:val="white"/>
        </w:rPr>
      </w:pPr>
      <w:ins w:id="302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644DD164" w14:textId="77777777" w:rsidR="003A2FEE" w:rsidRDefault="003A2FEE" w:rsidP="003A2FEE">
      <w:pPr>
        <w:autoSpaceDE w:val="0"/>
        <w:autoSpaceDN w:val="0"/>
        <w:adjustRightInd w:val="0"/>
        <w:spacing w:after="0" w:line="240" w:lineRule="auto"/>
        <w:rPr>
          <w:ins w:id="3022" w:author="Michael Bell" w:date="2013-05-06T18:06:00Z"/>
          <w:rFonts w:ascii="Courier New" w:hAnsi="Courier New" w:cs="Courier New"/>
          <w:color w:val="000000"/>
          <w:sz w:val="20"/>
          <w:szCs w:val="20"/>
          <w:highlight w:val="white"/>
        </w:rPr>
      </w:pPr>
      <w:ins w:id="302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66C7E4" w14:textId="77777777" w:rsidR="003A2FEE" w:rsidRDefault="003A2FEE" w:rsidP="003A2FEE">
      <w:pPr>
        <w:autoSpaceDE w:val="0"/>
        <w:autoSpaceDN w:val="0"/>
        <w:adjustRightInd w:val="0"/>
        <w:spacing w:after="0" w:line="240" w:lineRule="auto"/>
        <w:rPr>
          <w:ins w:id="3024" w:author="Michael Bell" w:date="2013-05-06T18:06:00Z"/>
          <w:rFonts w:ascii="Courier New" w:hAnsi="Courier New" w:cs="Courier New"/>
          <w:color w:val="008000"/>
          <w:sz w:val="20"/>
          <w:szCs w:val="20"/>
          <w:highlight w:val="white"/>
        </w:rPr>
      </w:pPr>
      <w:ins w:id="3025"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ins>
    </w:p>
    <w:p w14:paraId="3A0F3225" w14:textId="77777777" w:rsidR="003A2FEE" w:rsidRDefault="003A2FEE" w:rsidP="003A2FEE">
      <w:pPr>
        <w:autoSpaceDE w:val="0"/>
        <w:autoSpaceDN w:val="0"/>
        <w:adjustRightInd w:val="0"/>
        <w:spacing w:after="0" w:line="240" w:lineRule="auto"/>
        <w:rPr>
          <w:ins w:id="3026" w:author="Michael Bell" w:date="2013-05-06T18:06:00Z"/>
          <w:rFonts w:ascii="Courier New" w:hAnsi="Courier New" w:cs="Courier New"/>
          <w:color w:val="008000"/>
          <w:sz w:val="20"/>
          <w:szCs w:val="20"/>
          <w:highlight w:val="white"/>
        </w:rPr>
      </w:pPr>
      <w:ins w:id="3027" w:author="Michael Bell" w:date="2013-05-06T18:06: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ins>
    </w:p>
    <w:p w14:paraId="740397BF" w14:textId="77777777" w:rsidR="003A2FEE" w:rsidRDefault="003A2FEE" w:rsidP="003A2FEE">
      <w:pPr>
        <w:autoSpaceDE w:val="0"/>
        <w:autoSpaceDN w:val="0"/>
        <w:adjustRightInd w:val="0"/>
        <w:spacing w:after="0" w:line="240" w:lineRule="auto"/>
        <w:rPr>
          <w:ins w:id="3028" w:author="Michael Bell" w:date="2013-05-06T18:06:00Z"/>
          <w:rFonts w:ascii="Courier New" w:hAnsi="Courier New" w:cs="Courier New"/>
          <w:color w:val="000000"/>
          <w:sz w:val="20"/>
          <w:szCs w:val="20"/>
          <w:highlight w:val="white"/>
        </w:rPr>
      </w:pPr>
      <w:ins w:id="302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8E16037" w14:textId="77777777" w:rsidR="003A2FEE" w:rsidRDefault="003A2FEE" w:rsidP="003A2FEE">
      <w:pPr>
        <w:autoSpaceDE w:val="0"/>
        <w:autoSpaceDN w:val="0"/>
        <w:adjustRightInd w:val="0"/>
        <w:spacing w:after="0" w:line="240" w:lineRule="auto"/>
        <w:rPr>
          <w:ins w:id="3030" w:author="Michael Bell" w:date="2013-05-06T18:06:00Z"/>
          <w:rFonts w:ascii="Courier New" w:hAnsi="Courier New" w:cs="Courier New"/>
          <w:color w:val="000000"/>
          <w:sz w:val="20"/>
          <w:szCs w:val="20"/>
          <w:highlight w:val="white"/>
        </w:rPr>
      </w:pPr>
      <w:ins w:id="303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34F221" w14:textId="77777777" w:rsidR="003A2FEE" w:rsidRDefault="003A2FEE" w:rsidP="003A2FEE">
      <w:pPr>
        <w:autoSpaceDE w:val="0"/>
        <w:autoSpaceDN w:val="0"/>
        <w:adjustRightInd w:val="0"/>
        <w:spacing w:after="0" w:line="240" w:lineRule="auto"/>
        <w:rPr>
          <w:ins w:id="3032" w:author="Michael Bell" w:date="2013-05-06T18:06:00Z"/>
          <w:rFonts w:ascii="Courier New" w:hAnsi="Courier New" w:cs="Courier New"/>
          <w:color w:val="000000"/>
          <w:sz w:val="20"/>
          <w:szCs w:val="20"/>
          <w:highlight w:val="white"/>
        </w:rPr>
      </w:pPr>
      <w:ins w:id="303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398ECA" w14:textId="77777777" w:rsidR="003A2FEE" w:rsidRDefault="003A2FEE" w:rsidP="003A2FEE">
      <w:pPr>
        <w:autoSpaceDE w:val="0"/>
        <w:autoSpaceDN w:val="0"/>
        <w:adjustRightInd w:val="0"/>
        <w:spacing w:after="0" w:line="240" w:lineRule="auto"/>
        <w:rPr>
          <w:ins w:id="3034" w:author="Michael Bell" w:date="2013-05-06T18:06:00Z"/>
          <w:rFonts w:ascii="Courier New" w:hAnsi="Courier New" w:cs="Courier New"/>
          <w:color w:val="008000"/>
          <w:sz w:val="20"/>
          <w:szCs w:val="20"/>
          <w:highlight w:val="white"/>
        </w:rPr>
      </w:pPr>
      <w:ins w:id="3035" w:author="Michael Bell" w:date="2013-05-06T18:06: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ins>
    </w:p>
    <w:p w14:paraId="6E27BB10" w14:textId="77777777" w:rsidR="003A2FEE" w:rsidRDefault="003A2FEE" w:rsidP="003A2FEE">
      <w:pPr>
        <w:autoSpaceDE w:val="0"/>
        <w:autoSpaceDN w:val="0"/>
        <w:adjustRightInd w:val="0"/>
        <w:spacing w:after="0" w:line="240" w:lineRule="auto"/>
        <w:rPr>
          <w:ins w:id="3036" w:author="Michael Bell" w:date="2013-05-06T18:06:00Z"/>
          <w:rFonts w:ascii="Courier New" w:hAnsi="Courier New" w:cs="Courier New"/>
          <w:color w:val="008000"/>
          <w:sz w:val="20"/>
          <w:szCs w:val="20"/>
          <w:highlight w:val="white"/>
        </w:rPr>
      </w:pPr>
      <w:ins w:id="303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ins>
    </w:p>
    <w:p w14:paraId="0540534C" w14:textId="77777777" w:rsidR="003A2FEE" w:rsidRDefault="003A2FEE" w:rsidP="003A2FEE">
      <w:pPr>
        <w:autoSpaceDE w:val="0"/>
        <w:autoSpaceDN w:val="0"/>
        <w:adjustRightInd w:val="0"/>
        <w:spacing w:after="0" w:line="240" w:lineRule="auto"/>
        <w:rPr>
          <w:ins w:id="3038" w:author="Michael Bell" w:date="2013-05-06T18:06:00Z"/>
          <w:rFonts w:ascii="Courier New" w:hAnsi="Courier New" w:cs="Courier New"/>
          <w:color w:val="008000"/>
          <w:sz w:val="20"/>
          <w:szCs w:val="20"/>
          <w:highlight w:val="white"/>
        </w:rPr>
      </w:pPr>
      <w:ins w:id="3039"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ins>
    </w:p>
    <w:p w14:paraId="0FC82F1A" w14:textId="77777777" w:rsidR="003A2FEE" w:rsidRDefault="003A2FEE" w:rsidP="003A2FEE">
      <w:pPr>
        <w:autoSpaceDE w:val="0"/>
        <w:autoSpaceDN w:val="0"/>
        <w:adjustRightInd w:val="0"/>
        <w:spacing w:after="0" w:line="240" w:lineRule="auto"/>
        <w:rPr>
          <w:ins w:id="3040" w:author="Michael Bell" w:date="2013-05-06T18:06:00Z"/>
          <w:rFonts w:ascii="Courier New" w:hAnsi="Courier New" w:cs="Courier New"/>
          <w:color w:val="008000"/>
          <w:sz w:val="20"/>
          <w:szCs w:val="20"/>
          <w:highlight w:val="white"/>
        </w:rPr>
      </w:pPr>
      <w:ins w:id="304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0DC3BD88" w14:textId="77777777" w:rsidR="003A2FEE" w:rsidRDefault="003A2FEE" w:rsidP="003A2FEE">
      <w:pPr>
        <w:autoSpaceDE w:val="0"/>
        <w:autoSpaceDN w:val="0"/>
        <w:adjustRightInd w:val="0"/>
        <w:spacing w:after="0" w:line="240" w:lineRule="auto"/>
        <w:rPr>
          <w:ins w:id="3042" w:author="Michael Bell" w:date="2013-05-06T18:06:00Z"/>
          <w:rFonts w:ascii="Courier New" w:hAnsi="Courier New" w:cs="Courier New"/>
          <w:color w:val="008000"/>
          <w:sz w:val="20"/>
          <w:szCs w:val="20"/>
          <w:highlight w:val="white"/>
        </w:rPr>
      </w:pPr>
      <w:ins w:id="304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ins>
    </w:p>
    <w:p w14:paraId="294AD004" w14:textId="77777777" w:rsidR="003A2FEE" w:rsidRDefault="003A2FEE" w:rsidP="003A2FEE">
      <w:pPr>
        <w:autoSpaceDE w:val="0"/>
        <w:autoSpaceDN w:val="0"/>
        <w:adjustRightInd w:val="0"/>
        <w:spacing w:after="0" w:line="240" w:lineRule="auto"/>
        <w:rPr>
          <w:ins w:id="3044" w:author="Michael Bell" w:date="2013-05-06T18:06:00Z"/>
          <w:rFonts w:ascii="Courier New" w:hAnsi="Courier New" w:cs="Courier New"/>
          <w:color w:val="008000"/>
          <w:sz w:val="20"/>
          <w:szCs w:val="20"/>
          <w:highlight w:val="white"/>
        </w:rPr>
      </w:pPr>
      <w:ins w:id="3045"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ins>
    </w:p>
    <w:p w14:paraId="361AF97A" w14:textId="77777777" w:rsidR="003A2FEE" w:rsidRDefault="003A2FEE" w:rsidP="003A2FEE">
      <w:pPr>
        <w:autoSpaceDE w:val="0"/>
        <w:autoSpaceDN w:val="0"/>
        <w:adjustRightInd w:val="0"/>
        <w:spacing w:after="0" w:line="240" w:lineRule="auto"/>
        <w:rPr>
          <w:ins w:id="3046" w:author="Michael Bell" w:date="2013-05-06T18:06:00Z"/>
          <w:rFonts w:ascii="Courier New" w:hAnsi="Courier New" w:cs="Courier New"/>
          <w:color w:val="008000"/>
          <w:sz w:val="20"/>
          <w:szCs w:val="20"/>
          <w:highlight w:val="white"/>
        </w:rPr>
      </w:pPr>
      <w:ins w:id="304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ins>
    </w:p>
    <w:p w14:paraId="43E196DC" w14:textId="77777777" w:rsidR="003A2FEE" w:rsidRDefault="003A2FEE" w:rsidP="003A2FEE">
      <w:pPr>
        <w:autoSpaceDE w:val="0"/>
        <w:autoSpaceDN w:val="0"/>
        <w:adjustRightInd w:val="0"/>
        <w:spacing w:after="0" w:line="240" w:lineRule="auto"/>
        <w:rPr>
          <w:ins w:id="3048" w:author="Michael Bell" w:date="2013-05-06T18:06:00Z"/>
          <w:rFonts w:ascii="Courier New" w:hAnsi="Courier New" w:cs="Courier New"/>
          <w:color w:val="008000"/>
          <w:sz w:val="20"/>
          <w:szCs w:val="20"/>
          <w:highlight w:val="white"/>
        </w:rPr>
      </w:pPr>
      <w:ins w:id="3049"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40655215" w14:textId="77777777" w:rsidR="003A2FEE" w:rsidRDefault="003A2FEE" w:rsidP="003A2FEE">
      <w:pPr>
        <w:autoSpaceDE w:val="0"/>
        <w:autoSpaceDN w:val="0"/>
        <w:adjustRightInd w:val="0"/>
        <w:spacing w:after="0" w:line="240" w:lineRule="auto"/>
        <w:rPr>
          <w:ins w:id="3050" w:author="Michael Bell" w:date="2013-05-06T18:06:00Z"/>
          <w:rFonts w:ascii="Courier New" w:hAnsi="Courier New" w:cs="Courier New"/>
          <w:color w:val="008000"/>
          <w:sz w:val="20"/>
          <w:szCs w:val="20"/>
          <w:highlight w:val="white"/>
        </w:rPr>
      </w:pPr>
      <w:ins w:id="305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ins>
    </w:p>
    <w:p w14:paraId="0A0AD982" w14:textId="77777777" w:rsidR="003A2FEE" w:rsidRDefault="003A2FEE" w:rsidP="003A2FEE">
      <w:pPr>
        <w:autoSpaceDE w:val="0"/>
        <w:autoSpaceDN w:val="0"/>
        <w:adjustRightInd w:val="0"/>
        <w:spacing w:after="0" w:line="240" w:lineRule="auto"/>
        <w:rPr>
          <w:ins w:id="3052" w:author="Michael Bell" w:date="2013-05-06T18:06:00Z"/>
          <w:rFonts w:ascii="Courier New" w:hAnsi="Courier New" w:cs="Courier New"/>
          <w:color w:val="008000"/>
          <w:sz w:val="20"/>
          <w:szCs w:val="20"/>
          <w:highlight w:val="white"/>
        </w:rPr>
      </w:pPr>
      <w:ins w:id="305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ins>
    </w:p>
    <w:p w14:paraId="5D46F697" w14:textId="77777777" w:rsidR="003A2FEE" w:rsidRDefault="003A2FEE" w:rsidP="003A2FEE">
      <w:pPr>
        <w:autoSpaceDE w:val="0"/>
        <w:autoSpaceDN w:val="0"/>
        <w:adjustRightInd w:val="0"/>
        <w:spacing w:after="0" w:line="240" w:lineRule="auto"/>
        <w:rPr>
          <w:ins w:id="3054" w:author="Michael Bell" w:date="2013-05-06T18:06:00Z"/>
          <w:rFonts w:ascii="Courier New" w:hAnsi="Courier New" w:cs="Courier New"/>
          <w:color w:val="000000"/>
          <w:sz w:val="20"/>
          <w:szCs w:val="20"/>
          <w:highlight w:val="white"/>
        </w:rPr>
      </w:pPr>
      <w:ins w:id="305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6ED8B3" w14:textId="77777777" w:rsidR="003A2FEE" w:rsidRDefault="003A2FEE" w:rsidP="003A2FEE">
      <w:pPr>
        <w:autoSpaceDE w:val="0"/>
        <w:autoSpaceDN w:val="0"/>
        <w:adjustRightInd w:val="0"/>
        <w:spacing w:after="0" w:line="240" w:lineRule="auto"/>
        <w:rPr>
          <w:ins w:id="3056" w:author="Michael Bell" w:date="2013-05-06T18:06:00Z"/>
          <w:rFonts w:ascii="Courier New" w:hAnsi="Courier New" w:cs="Courier New"/>
          <w:color w:val="000000"/>
          <w:sz w:val="20"/>
          <w:szCs w:val="20"/>
          <w:highlight w:val="white"/>
        </w:rPr>
      </w:pPr>
      <w:ins w:id="3057" w:author="Michael Bell" w:date="2013-05-06T18:06:00Z">
        <w:r>
          <w:rPr>
            <w:rFonts w:ascii="Courier New" w:hAnsi="Courier New" w:cs="Courier New"/>
            <w:color w:val="000000"/>
            <w:sz w:val="20"/>
            <w:szCs w:val="20"/>
            <w:highlight w:val="white"/>
          </w:rPr>
          <w:t xml:space="preserve">  </w:t>
        </w:r>
      </w:ins>
    </w:p>
    <w:p w14:paraId="58B38AA4" w14:textId="657BF655" w:rsidR="002F1085" w:rsidDel="00116173" w:rsidRDefault="003A2FEE" w:rsidP="003A2FEE">
      <w:pPr>
        <w:autoSpaceDE w:val="0"/>
        <w:autoSpaceDN w:val="0"/>
        <w:adjustRightInd w:val="0"/>
        <w:spacing w:after="0" w:line="240" w:lineRule="auto"/>
        <w:rPr>
          <w:del w:id="3058" w:author="Michael Bell" w:date="2013-05-06T17:54:00Z"/>
          <w:rFonts w:ascii="Courier New" w:hAnsi="Courier New" w:cs="Courier New"/>
          <w:color w:val="008000"/>
          <w:sz w:val="20"/>
          <w:szCs w:val="20"/>
          <w:highlight w:val="white"/>
        </w:rPr>
      </w:pPr>
      <w:ins w:id="3059" w:author="Michael Bell" w:date="2013-05-06T18:06:00Z">
        <w:r>
          <w:rPr>
            <w:rFonts w:ascii="Courier New" w:hAnsi="Courier New" w:cs="Courier New"/>
            <w:b/>
            <w:bCs/>
            <w:color w:val="000080"/>
            <w:sz w:val="20"/>
            <w:szCs w:val="20"/>
            <w:highlight w:val="white"/>
          </w:rPr>
          <w:t>}</w:t>
        </w:r>
      </w:ins>
      <w:del w:id="3060" w:author="Michael Bell" w:date="2013-05-06T17:54:00Z">
        <w:r w:rsidR="002F1085" w:rsidDel="00116173">
          <w:rPr>
            <w:rFonts w:ascii="Courier New" w:hAnsi="Courier New" w:cs="Courier New"/>
            <w:color w:val="008000"/>
            <w:sz w:val="20"/>
            <w:szCs w:val="20"/>
            <w:highlight w:val="white"/>
          </w:rPr>
          <w:delText>/*</w:delText>
        </w:r>
      </w:del>
    </w:p>
    <w:p w14:paraId="7ADAA61E" w14:textId="2BA61205" w:rsidR="002F1085" w:rsidDel="00116173" w:rsidRDefault="002F1085" w:rsidP="002F1085">
      <w:pPr>
        <w:autoSpaceDE w:val="0"/>
        <w:autoSpaceDN w:val="0"/>
        <w:adjustRightInd w:val="0"/>
        <w:spacing w:after="0" w:line="240" w:lineRule="auto"/>
        <w:rPr>
          <w:del w:id="3061" w:author="Michael Bell" w:date="2013-05-06T17:54:00Z"/>
          <w:rFonts w:ascii="Courier New" w:hAnsi="Courier New" w:cs="Courier New"/>
          <w:color w:val="008000"/>
          <w:sz w:val="20"/>
          <w:szCs w:val="20"/>
          <w:highlight w:val="white"/>
        </w:rPr>
      </w:pPr>
    </w:p>
    <w:p w14:paraId="3123C65C" w14:textId="1D0E1678" w:rsidR="002F1085" w:rsidDel="00116173" w:rsidRDefault="002F1085" w:rsidP="002F1085">
      <w:pPr>
        <w:autoSpaceDE w:val="0"/>
        <w:autoSpaceDN w:val="0"/>
        <w:adjustRightInd w:val="0"/>
        <w:spacing w:after="0" w:line="240" w:lineRule="auto"/>
        <w:rPr>
          <w:del w:id="3062" w:author="Michael Bell" w:date="2013-05-06T17:54:00Z"/>
          <w:rFonts w:ascii="Courier New" w:hAnsi="Courier New" w:cs="Courier New"/>
          <w:color w:val="008000"/>
          <w:sz w:val="20"/>
          <w:szCs w:val="20"/>
          <w:highlight w:val="white"/>
        </w:rPr>
      </w:pPr>
      <w:del w:id="3063" w:author="Michael Bell" w:date="2013-05-06T17:54:00Z">
        <w:r w:rsidDel="00116173">
          <w:rPr>
            <w:rFonts w:ascii="Courier New" w:hAnsi="Courier New" w:cs="Courier New"/>
            <w:color w:val="008000"/>
            <w:sz w:val="20"/>
            <w:szCs w:val="20"/>
            <w:highlight w:val="white"/>
          </w:rPr>
          <w:delText xml:space="preserve"> BELTRAK</w:delText>
        </w:r>
      </w:del>
    </w:p>
    <w:p w14:paraId="447D7BD5" w14:textId="4080CC77" w:rsidR="002F1085" w:rsidDel="00116173" w:rsidRDefault="002F1085" w:rsidP="002F1085">
      <w:pPr>
        <w:autoSpaceDE w:val="0"/>
        <w:autoSpaceDN w:val="0"/>
        <w:adjustRightInd w:val="0"/>
        <w:spacing w:after="0" w:line="240" w:lineRule="auto"/>
        <w:rPr>
          <w:del w:id="3064" w:author="Michael Bell" w:date="2013-05-06T17:54:00Z"/>
          <w:rFonts w:ascii="Courier New" w:hAnsi="Courier New" w:cs="Courier New"/>
          <w:color w:val="008000"/>
          <w:sz w:val="20"/>
          <w:szCs w:val="20"/>
          <w:highlight w:val="white"/>
        </w:rPr>
      </w:pPr>
      <w:del w:id="3065" w:author="Michael Bell" w:date="2013-05-06T17:54:00Z">
        <w:r w:rsidDel="00116173">
          <w:rPr>
            <w:rFonts w:ascii="Courier New" w:hAnsi="Courier New" w:cs="Courier New"/>
            <w:color w:val="008000"/>
            <w:sz w:val="20"/>
            <w:szCs w:val="20"/>
            <w:highlight w:val="white"/>
          </w:rPr>
          <w:delText xml:space="preserve"> </w:delText>
        </w:r>
      </w:del>
    </w:p>
    <w:p w14:paraId="1D046E00" w14:textId="2830C706" w:rsidR="002F1085" w:rsidDel="00116173" w:rsidRDefault="002F1085" w:rsidP="002F1085">
      <w:pPr>
        <w:autoSpaceDE w:val="0"/>
        <w:autoSpaceDN w:val="0"/>
        <w:adjustRightInd w:val="0"/>
        <w:spacing w:after="0" w:line="240" w:lineRule="auto"/>
        <w:rPr>
          <w:del w:id="3066" w:author="Michael Bell" w:date="2013-05-06T17:54:00Z"/>
          <w:rFonts w:ascii="Courier New" w:hAnsi="Courier New" w:cs="Courier New"/>
          <w:color w:val="008000"/>
          <w:sz w:val="20"/>
          <w:szCs w:val="20"/>
          <w:highlight w:val="white"/>
        </w:rPr>
      </w:pPr>
      <w:del w:id="3067" w:author="Michael Bell" w:date="2013-05-06T17:54:00Z">
        <w:r w:rsidDel="00116173">
          <w:rPr>
            <w:rFonts w:ascii="Courier New" w:hAnsi="Courier New" w:cs="Courier New"/>
            <w:color w:val="008000"/>
            <w:sz w:val="20"/>
            <w:szCs w:val="20"/>
            <w:highlight w:val="white"/>
          </w:rPr>
          <w:delText xml:space="preserve"> V1.0</w:delText>
        </w:r>
      </w:del>
    </w:p>
    <w:p w14:paraId="4DFCC4C0" w14:textId="72500A31" w:rsidR="002F1085" w:rsidDel="00116173" w:rsidRDefault="002F1085" w:rsidP="002F1085">
      <w:pPr>
        <w:autoSpaceDE w:val="0"/>
        <w:autoSpaceDN w:val="0"/>
        <w:adjustRightInd w:val="0"/>
        <w:spacing w:after="0" w:line="240" w:lineRule="auto"/>
        <w:rPr>
          <w:del w:id="3068" w:author="Michael Bell" w:date="2013-05-06T17:54:00Z"/>
          <w:rFonts w:ascii="Courier New" w:hAnsi="Courier New" w:cs="Courier New"/>
          <w:color w:val="008000"/>
          <w:sz w:val="20"/>
          <w:szCs w:val="20"/>
          <w:highlight w:val="white"/>
        </w:rPr>
      </w:pPr>
      <w:del w:id="3069" w:author="Michael Bell" w:date="2013-05-06T17:54:00Z">
        <w:r w:rsidDel="00116173">
          <w:rPr>
            <w:rFonts w:ascii="Courier New" w:hAnsi="Courier New" w:cs="Courier New"/>
            <w:color w:val="008000"/>
            <w:sz w:val="20"/>
            <w:szCs w:val="20"/>
            <w:highlight w:val="white"/>
          </w:rPr>
          <w:delText xml:space="preserve"> </w:delText>
        </w:r>
      </w:del>
    </w:p>
    <w:p w14:paraId="7514CFEA" w14:textId="03A3F1EA" w:rsidR="002F1085" w:rsidDel="00116173" w:rsidRDefault="002F1085" w:rsidP="002F1085">
      <w:pPr>
        <w:autoSpaceDE w:val="0"/>
        <w:autoSpaceDN w:val="0"/>
        <w:adjustRightInd w:val="0"/>
        <w:spacing w:after="0" w:line="240" w:lineRule="auto"/>
        <w:rPr>
          <w:del w:id="3070" w:author="Michael Bell" w:date="2013-05-06T17:54:00Z"/>
          <w:rFonts w:ascii="Courier New" w:hAnsi="Courier New" w:cs="Courier New"/>
          <w:color w:val="008000"/>
          <w:sz w:val="20"/>
          <w:szCs w:val="20"/>
          <w:highlight w:val="white"/>
        </w:rPr>
      </w:pPr>
      <w:del w:id="307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A793FDD" w14:textId="43845814" w:rsidR="002F1085" w:rsidDel="00116173" w:rsidRDefault="002F1085" w:rsidP="002F1085">
      <w:pPr>
        <w:autoSpaceDE w:val="0"/>
        <w:autoSpaceDN w:val="0"/>
        <w:adjustRightInd w:val="0"/>
        <w:spacing w:after="0" w:line="240" w:lineRule="auto"/>
        <w:rPr>
          <w:del w:id="3072" w:author="Michael Bell" w:date="2013-05-06T17:54:00Z"/>
          <w:rFonts w:ascii="Courier New" w:hAnsi="Courier New" w:cs="Courier New"/>
          <w:color w:val="008000"/>
          <w:sz w:val="20"/>
          <w:szCs w:val="20"/>
          <w:highlight w:val="white"/>
        </w:rPr>
      </w:pPr>
      <w:del w:id="3073" w:author="Michael Bell" w:date="2013-05-06T17:54:00Z">
        <w:r w:rsidDel="00116173">
          <w:rPr>
            <w:rFonts w:ascii="Courier New" w:hAnsi="Courier New" w:cs="Courier New"/>
            <w:color w:val="008000"/>
            <w:sz w:val="20"/>
            <w:szCs w:val="20"/>
            <w:highlight w:val="white"/>
          </w:rPr>
          <w:delText xml:space="preserve"> </w:delText>
        </w:r>
      </w:del>
    </w:p>
    <w:p w14:paraId="5893E4DD" w14:textId="4733C857" w:rsidR="002F1085" w:rsidDel="00116173" w:rsidRDefault="002F1085" w:rsidP="002F1085">
      <w:pPr>
        <w:autoSpaceDE w:val="0"/>
        <w:autoSpaceDN w:val="0"/>
        <w:adjustRightInd w:val="0"/>
        <w:spacing w:after="0" w:line="240" w:lineRule="auto"/>
        <w:rPr>
          <w:del w:id="3074" w:author="Michael Bell" w:date="2013-05-06T17:54:00Z"/>
          <w:rFonts w:ascii="Courier New" w:hAnsi="Courier New" w:cs="Courier New"/>
          <w:color w:val="008000"/>
          <w:sz w:val="20"/>
          <w:szCs w:val="20"/>
          <w:highlight w:val="white"/>
        </w:rPr>
      </w:pPr>
      <w:del w:id="3075" w:author="Michael Bell" w:date="2013-05-06T17:54:00Z">
        <w:r w:rsidDel="00116173">
          <w:rPr>
            <w:rFonts w:ascii="Courier New" w:hAnsi="Courier New" w:cs="Courier New"/>
            <w:color w:val="008000"/>
            <w:sz w:val="20"/>
            <w:szCs w:val="20"/>
            <w:highlight w:val="white"/>
          </w:rPr>
          <w:delText xml:space="preserve"> By Michael Bell</w:delText>
        </w:r>
      </w:del>
    </w:p>
    <w:p w14:paraId="3CBFDB7C" w14:textId="2899799D" w:rsidR="002F1085" w:rsidDel="00116173" w:rsidRDefault="002F1085" w:rsidP="002F1085">
      <w:pPr>
        <w:autoSpaceDE w:val="0"/>
        <w:autoSpaceDN w:val="0"/>
        <w:adjustRightInd w:val="0"/>
        <w:spacing w:after="0" w:line="240" w:lineRule="auto"/>
        <w:rPr>
          <w:del w:id="3076" w:author="Michael Bell" w:date="2013-05-06T17:54:00Z"/>
          <w:rFonts w:ascii="Courier New" w:hAnsi="Courier New" w:cs="Courier New"/>
          <w:color w:val="008000"/>
          <w:sz w:val="20"/>
          <w:szCs w:val="20"/>
          <w:highlight w:val="white"/>
        </w:rPr>
      </w:pPr>
      <w:del w:id="3077" w:author="Michael Bell" w:date="2013-05-06T17:54:00Z">
        <w:r w:rsidDel="00116173">
          <w:rPr>
            <w:rFonts w:ascii="Courier New" w:hAnsi="Courier New" w:cs="Courier New"/>
            <w:color w:val="008000"/>
            <w:sz w:val="20"/>
            <w:szCs w:val="20"/>
            <w:highlight w:val="white"/>
          </w:rPr>
          <w:delText xml:space="preserve"> </w:delText>
        </w:r>
      </w:del>
    </w:p>
    <w:p w14:paraId="2753FEC9" w14:textId="22DB44DE" w:rsidR="002F1085" w:rsidDel="00116173" w:rsidRDefault="002F1085" w:rsidP="002F1085">
      <w:pPr>
        <w:autoSpaceDE w:val="0"/>
        <w:autoSpaceDN w:val="0"/>
        <w:adjustRightInd w:val="0"/>
        <w:spacing w:after="0" w:line="240" w:lineRule="auto"/>
        <w:rPr>
          <w:del w:id="3078" w:author="Michael Bell" w:date="2013-05-06T17:54:00Z"/>
          <w:rFonts w:ascii="Courier New" w:hAnsi="Courier New" w:cs="Courier New"/>
          <w:color w:val="008000"/>
          <w:sz w:val="20"/>
          <w:szCs w:val="20"/>
          <w:highlight w:val="white"/>
        </w:rPr>
      </w:pPr>
      <w:del w:id="307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5C623D95" w14:textId="50EDC167" w:rsidR="002F1085" w:rsidDel="00116173" w:rsidRDefault="002F1085" w:rsidP="002F1085">
      <w:pPr>
        <w:autoSpaceDE w:val="0"/>
        <w:autoSpaceDN w:val="0"/>
        <w:adjustRightInd w:val="0"/>
        <w:spacing w:after="0" w:line="240" w:lineRule="auto"/>
        <w:rPr>
          <w:del w:id="3080" w:author="Michael Bell" w:date="2013-05-06T17:54:00Z"/>
          <w:rFonts w:ascii="Courier New" w:hAnsi="Courier New" w:cs="Courier New"/>
          <w:color w:val="008000"/>
          <w:sz w:val="20"/>
          <w:szCs w:val="20"/>
          <w:highlight w:val="white"/>
        </w:rPr>
      </w:pPr>
      <w:del w:id="3081" w:author="Michael Bell" w:date="2013-05-06T17:54:00Z">
        <w:r w:rsidDel="00116173">
          <w:rPr>
            <w:rFonts w:ascii="Courier New" w:hAnsi="Courier New" w:cs="Courier New"/>
            <w:color w:val="008000"/>
            <w:sz w:val="20"/>
            <w:szCs w:val="20"/>
            <w:highlight w:val="white"/>
          </w:rPr>
          <w:delText xml:space="preserve"> </w:delText>
        </w:r>
      </w:del>
    </w:p>
    <w:p w14:paraId="3FE171CB" w14:textId="205391D0" w:rsidR="002F1085" w:rsidDel="00116173" w:rsidRDefault="002F1085" w:rsidP="002F1085">
      <w:pPr>
        <w:autoSpaceDE w:val="0"/>
        <w:autoSpaceDN w:val="0"/>
        <w:adjustRightInd w:val="0"/>
        <w:spacing w:after="0" w:line="240" w:lineRule="auto"/>
        <w:rPr>
          <w:del w:id="3082" w:author="Michael Bell" w:date="2013-05-06T17:54:00Z"/>
          <w:rFonts w:ascii="Courier New" w:hAnsi="Courier New" w:cs="Courier New"/>
          <w:color w:val="000000"/>
          <w:sz w:val="20"/>
          <w:szCs w:val="20"/>
          <w:highlight w:val="white"/>
        </w:rPr>
      </w:pPr>
      <w:del w:id="3083" w:author="Michael Bell" w:date="2013-05-06T17:54:00Z">
        <w:r w:rsidDel="00116173">
          <w:rPr>
            <w:rFonts w:ascii="Courier New" w:hAnsi="Courier New" w:cs="Courier New"/>
            <w:color w:val="008000"/>
            <w:sz w:val="20"/>
            <w:szCs w:val="20"/>
            <w:highlight w:val="white"/>
          </w:rPr>
          <w:delText xml:space="preserve"> */</w:delText>
        </w:r>
      </w:del>
    </w:p>
    <w:p w14:paraId="46D74B78" w14:textId="410DA19E" w:rsidR="002F1085" w:rsidDel="00116173" w:rsidRDefault="002F1085" w:rsidP="002F1085">
      <w:pPr>
        <w:autoSpaceDE w:val="0"/>
        <w:autoSpaceDN w:val="0"/>
        <w:adjustRightInd w:val="0"/>
        <w:spacing w:after="0" w:line="240" w:lineRule="auto"/>
        <w:rPr>
          <w:del w:id="3084" w:author="Michael Bell" w:date="2013-05-06T17:54:00Z"/>
          <w:rFonts w:ascii="Courier New" w:hAnsi="Courier New" w:cs="Courier New"/>
          <w:color w:val="000000"/>
          <w:sz w:val="20"/>
          <w:szCs w:val="20"/>
          <w:highlight w:val="white"/>
        </w:rPr>
      </w:pPr>
    </w:p>
    <w:p w14:paraId="4C770273" w14:textId="1AEDF323" w:rsidR="002F1085" w:rsidDel="00116173" w:rsidRDefault="002F1085" w:rsidP="002F1085">
      <w:pPr>
        <w:autoSpaceDE w:val="0"/>
        <w:autoSpaceDN w:val="0"/>
        <w:adjustRightInd w:val="0"/>
        <w:spacing w:after="0" w:line="240" w:lineRule="auto"/>
        <w:rPr>
          <w:del w:id="3085" w:author="Michael Bell" w:date="2013-05-06T17:54:00Z"/>
          <w:rFonts w:ascii="Courier New" w:hAnsi="Courier New" w:cs="Courier New"/>
          <w:color w:val="000000"/>
          <w:sz w:val="20"/>
          <w:szCs w:val="20"/>
          <w:highlight w:val="white"/>
        </w:rPr>
      </w:pPr>
      <w:del w:id="308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0CA5D70A" w14:textId="387801B5" w:rsidR="002F1085" w:rsidDel="00116173" w:rsidRDefault="002F1085" w:rsidP="002F1085">
      <w:pPr>
        <w:autoSpaceDE w:val="0"/>
        <w:autoSpaceDN w:val="0"/>
        <w:adjustRightInd w:val="0"/>
        <w:spacing w:after="0" w:line="240" w:lineRule="auto"/>
        <w:rPr>
          <w:del w:id="3087" w:author="Michael Bell" w:date="2013-05-06T17:54:00Z"/>
          <w:rFonts w:ascii="Courier New" w:hAnsi="Courier New" w:cs="Courier New"/>
          <w:color w:val="000000"/>
          <w:sz w:val="20"/>
          <w:szCs w:val="20"/>
          <w:highlight w:val="white"/>
        </w:rPr>
      </w:pPr>
      <w:del w:id="3088" w:author="Michael Bell" w:date="2013-05-06T17:54:00Z">
        <w:r w:rsidDel="00116173">
          <w:rPr>
            <w:rFonts w:ascii="Courier New" w:hAnsi="Courier New" w:cs="Courier New"/>
            <w:b/>
            <w:bCs/>
            <w:color w:val="000080"/>
            <w:sz w:val="20"/>
            <w:szCs w:val="20"/>
            <w:highlight w:val="white"/>
          </w:rPr>
          <w:delText>{</w:delText>
        </w:r>
      </w:del>
    </w:p>
    <w:p w14:paraId="51374544" w14:textId="6C186A8C" w:rsidR="002F1085" w:rsidDel="00116173" w:rsidRDefault="002F1085" w:rsidP="002F1085">
      <w:pPr>
        <w:autoSpaceDE w:val="0"/>
        <w:autoSpaceDN w:val="0"/>
        <w:adjustRightInd w:val="0"/>
        <w:spacing w:after="0" w:line="240" w:lineRule="auto"/>
        <w:rPr>
          <w:del w:id="3089" w:author="Michael Bell" w:date="2013-05-06T17:54:00Z"/>
          <w:rFonts w:ascii="Courier New" w:hAnsi="Courier New" w:cs="Courier New"/>
          <w:color w:val="000000"/>
          <w:sz w:val="20"/>
          <w:szCs w:val="20"/>
          <w:highlight w:val="white"/>
        </w:rPr>
      </w:pPr>
      <w:del w:id="30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checkConditions</w:delText>
        </w:r>
        <w:r w:rsidDel="00116173">
          <w:rPr>
            <w:rFonts w:ascii="Courier New" w:hAnsi="Courier New" w:cs="Courier New"/>
            <w:b/>
            <w:bCs/>
            <w:color w:val="000080"/>
            <w:sz w:val="20"/>
            <w:szCs w:val="20"/>
            <w:highlight w:val="white"/>
          </w:rPr>
          <w:delText>())</w:delText>
        </w:r>
      </w:del>
    </w:p>
    <w:p w14:paraId="5069291A" w14:textId="1F4D31E2" w:rsidR="002F1085" w:rsidDel="00116173" w:rsidRDefault="002F1085" w:rsidP="002F1085">
      <w:pPr>
        <w:autoSpaceDE w:val="0"/>
        <w:autoSpaceDN w:val="0"/>
        <w:adjustRightInd w:val="0"/>
        <w:spacing w:after="0" w:line="240" w:lineRule="auto"/>
        <w:rPr>
          <w:del w:id="3091" w:author="Michael Bell" w:date="2013-05-06T17:54:00Z"/>
          <w:rFonts w:ascii="Courier New" w:hAnsi="Courier New" w:cs="Courier New"/>
          <w:color w:val="000000"/>
          <w:sz w:val="20"/>
          <w:szCs w:val="20"/>
          <w:highlight w:val="white"/>
        </w:rPr>
      </w:pPr>
      <w:del w:id="30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5ABDC2" w14:textId="51704E2F" w:rsidR="002F1085" w:rsidDel="00116173" w:rsidRDefault="002F1085" w:rsidP="002F1085">
      <w:pPr>
        <w:autoSpaceDE w:val="0"/>
        <w:autoSpaceDN w:val="0"/>
        <w:adjustRightInd w:val="0"/>
        <w:spacing w:after="0" w:line="240" w:lineRule="auto"/>
        <w:rPr>
          <w:del w:id="3093" w:author="Michael Bell" w:date="2013-05-06T17:54:00Z"/>
          <w:rFonts w:ascii="Courier New" w:hAnsi="Courier New" w:cs="Courier New"/>
          <w:color w:val="008000"/>
          <w:sz w:val="20"/>
          <w:szCs w:val="20"/>
          <w:highlight w:val="white"/>
        </w:rPr>
      </w:pPr>
      <w:del w:id="30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2 in the instruction set</w:delText>
        </w:r>
      </w:del>
    </w:p>
    <w:p w14:paraId="4D2EAA38" w14:textId="50F84179" w:rsidR="002F1085" w:rsidDel="00116173" w:rsidRDefault="002F1085" w:rsidP="002F1085">
      <w:pPr>
        <w:autoSpaceDE w:val="0"/>
        <w:autoSpaceDN w:val="0"/>
        <w:adjustRightInd w:val="0"/>
        <w:spacing w:after="0" w:line="240" w:lineRule="auto"/>
        <w:rPr>
          <w:del w:id="3095" w:author="Michael Bell" w:date="2013-05-06T17:54:00Z"/>
          <w:rFonts w:ascii="Courier New" w:hAnsi="Courier New" w:cs="Courier New"/>
          <w:color w:val="000000"/>
          <w:sz w:val="20"/>
          <w:szCs w:val="20"/>
          <w:highlight w:val="white"/>
        </w:rPr>
      </w:pPr>
      <w:del w:id="30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45122B" w14:textId="75311F86" w:rsidR="002F1085" w:rsidDel="00116173" w:rsidRDefault="002F1085" w:rsidP="002F1085">
      <w:pPr>
        <w:autoSpaceDE w:val="0"/>
        <w:autoSpaceDN w:val="0"/>
        <w:adjustRightInd w:val="0"/>
        <w:spacing w:after="0" w:line="240" w:lineRule="auto"/>
        <w:rPr>
          <w:del w:id="3097" w:author="Michael Bell" w:date="2013-05-06T17:54:00Z"/>
          <w:rFonts w:ascii="Courier New" w:hAnsi="Courier New" w:cs="Courier New"/>
          <w:color w:val="008000"/>
          <w:sz w:val="20"/>
          <w:szCs w:val="20"/>
          <w:highlight w:val="white"/>
        </w:rPr>
      </w:pPr>
      <w:del w:id="30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PPD to a set value</w:delText>
        </w:r>
      </w:del>
    </w:p>
    <w:p w14:paraId="7ED6BDB4" w14:textId="312B72C0" w:rsidR="002F1085" w:rsidDel="00116173" w:rsidRDefault="002F1085" w:rsidP="002F1085">
      <w:pPr>
        <w:autoSpaceDE w:val="0"/>
        <w:autoSpaceDN w:val="0"/>
        <w:adjustRightInd w:val="0"/>
        <w:spacing w:after="0" w:line="240" w:lineRule="auto"/>
        <w:rPr>
          <w:del w:id="3099" w:author="Michael Bell" w:date="2013-05-06T17:54:00Z"/>
          <w:rFonts w:ascii="Courier New" w:hAnsi="Courier New" w:cs="Courier New"/>
          <w:color w:val="000000"/>
          <w:sz w:val="20"/>
          <w:szCs w:val="20"/>
          <w:highlight w:val="white"/>
        </w:rPr>
      </w:pPr>
      <w:del w:id="310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F38AA8A" w14:textId="0FC074B4" w:rsidR="002F1085" w:rsidDel="00116173" w:rsidRDefault="002F1085" w:rsidP="002F1085">
      <w:pPr>
        <w:autoSpaceDE w:val="0"/>
        <w:autoSpaceDN w:val="0"/>
        <w:adjustRightInd w:val="0"/>
        <w:spacing w:after="0" w:line="240" w:lineRule="auto"/>
        <w:rPr>
          <w:del w:id="3101" w:author="Michael Bell" w:date="2013-05-06T17:54:00Z"/>
          <w:rFonts w:ascii="Courier New" w:hAnsi="Courier New" w:cs="Courier New"/>
          <w:color w:val="008000"/>
          <w:sz w:val="20"/>
          <w:szCs w:val="20"/>
          <w:highlight w:val="white"/>
        </w:rPr>
      </w:pPr>
      <w:del w:id="310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3 which contains the PPD setting</w:delText>
        </w:r>
      </w:del>
    </w:p>
    <w:p w14:paraId="0BF32543" w14:textId="0209E219" w:rsidR="002F1085" w:rsidDel="00116173" w:rsidRDefault="002F1085" w:rsidP="002F1085">
      <w:pPr>
        <w:autoSpaceDE w:val="0"/>
        <w:autoSpaceDN w:val="0"/>
        <w:adjustRightInd w:val="0"/>
        <w:spacing w:after="0" w:line="240" w:lineRule="auto"/>
        <w:rPr>
          <w:del w:id="3103" w:author="Michael Bell" w:date="2013-05-06T17:54:00Z"/>
          <w:rFonts w:ascii="Courier New" w:hAnsi="Courier New" w:cs="Courier New"/>
          <w:color w:val="000000"/>
          <w:sz w:val="20"/>
          <w:szCs w:val="20"/>
          <w:highlight w:val="white"/>
        </w:rPr>
      </w:pPr>
      <w:del w:id="31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E92681" w14:textId="669D5344" w:rsidR="002F1085" w:rsidDel="00116173" w:rsidRDefault="002F1085" w:rsidP="002F1085">
      <w:pPr>
        <w:autoSpaceDE w:val="0"/>
        <w:autoSpaceDN w:val="0"/>
        <w:adjustRightInd w:val="0"/>
        <w:spacing w:after="0" w:line="240" w:lineRule="auto"/>
        <w:rPr>
          <w:del w:id="3105" w:author="Michael Bell" w:date="2013-05-06T17:54:00Z"/>
          <w:rFonts w:ascii="Courier New" w:hAnsi="Courier New" w:cs="Courier New"/>
          <w:color w:val="000000"/>
          <w:sz w:val="20"/>
          <w:szCs w:val="20"/>
          <w:highlight w:val="white"/>
        </w:rPr>
      </w:pPr>
      <w:del w:id="310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'0'</w:delText>
        </w:r>
        <w:r w:rsidDel="00116173">
          <w:rPr>
            <w:rFonts w:ascii="Courier New" w:hAnsi="Courier New" w:cs="Courier New"/>
            <w:b/>
            <w:bCs/>
            <w:color w:val="000080"/>
            <w:sz w:val="20"/>
            <w:szCs w:val="20"/>
            <w:highlight w:val="white"/>
          </w:rPr>
          <w:delText>:</w:delText>
        </w:r>
      </w:del>
    </w:p>
    <w:p w14:paraId="5076C7F4" w14:textId="756242DB" w:rsidR="002F1085" w:rsidDel="00116173" w:rsidRDefault="002F1085" w:rsidP="002F1085">
      <w:pPr>
        <w:autoSpaceDE w:val="0"/>
        <w:autoSpaceDN w:val="0"/>
        <w:adjustRightInd w:val="0"/>
        <w:spacing w:after="0" w:line="240" w:lineRule="auto"/>
        <w:rPr>
          <w:del w:id="3107" w:author="Michael Bell" w:date="2013-05-06T17:54:00Z"/>
          <w:rFonts w:ascii="Courier New" w:hAnsi="Courier New" w:cs="Courier New"/>
          <w:color w:val="000000"/>
          <w:sz w:val="20"/>
          <w:szCs w:val="20"/>
          <w:highlight w:val="white"/>
        </w:rPr>
      </w:pPr>
      <w:del w:id="31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E1B21B" w14:textId="748A0BD9" w:rsidR="002F1085" w:rsidDel="00116173" w:rsidRDefault="002F1085" w:rsidP="002F1085">
      <w:pPr>
        <w:autoSpaceDE w:val="0"/>
        <w:autoSpaceDN w:val="0"/>
        <w:adjustRightInd w:val="0"/>
        <w:spacing w:after="0" w:line="240" w:lineRule="auto"/>
        <w:rPr>
          <w:del w:id="3109" w:author="Michael Bell" w:date="2013-05-06T17:54:00Z"/>
          <w:rFonts w:ascii="Courier New" w:hAnsi="Courier New" w:cs="Courier New"/>
          <w:color w:val="008000"/>
          <w:sz w:val="20"/>
          <w:szCs w:val="20"/>
          <w:highlight w:val="white"/>
        </w:rPr>
      </w:pPr>
      <w:del w:id="3110"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0%</w:delText>
        </w:r>
      </w:del>
    </w:p>
    <w:p w14:paraId="287AA72D" w14:textId="2567E3F9" w:rsidR="002F1085" w:rsidDel="00116173" w:rsidRDefault="002F1085" w:rsidP="002F1085">
      <w:pPr>
        <w:autoSpaceDE w:val="0"/>
        <w:autoSpaceDN w:val="0"/>
        <w:adjustRightInd w:val="0"/>
        <w:spacing w:after="0" w:line="240" w:lineRule="auto"/>
        <w:rPr>
          <w:del w:id="3111" w:author="Michael Bell" w:date="2013-05-06T17:54:00Z"/>
          <w:rFonts w:ascii="Courier New" w:hAnsi="Courier New" w:cs="Courier New"/>
          <w:color w:val="000000"/>
          <w:sz w:val="20"/>
          <w:szCs w:val="20"/>
          <w:highlight w:val="white"/>
        </w:rPr>
      </w:pPr>
      <w:del w:id="31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6C3C72" w14:textId="55C15941" w:rsidR="002F1085" w:rsidDel="00116173" w:rsidRDefault="002F1085" w:rsidP="002F1085">
      <w:pPr>
        <w:autoSpaceDE w:val="0"/>
        <w:autoSpaceDN w:val="0"/>
        <w:adjustRightInd w:val="0"/>
        <w:spacing w:after="0" w:line="240" w:lineRule="auto"/>
        <w:rPr>
          <w:del w:id="3113" w:author="Michael Bell" w:date="2013-05-06T17:54:00Z"/>
          <w:rFonts w:ascii="Courier New" w:hAnsi="Courier New" w:cs="Courier New"/>
          <w:color w:val="000000"/>
          <w:sz w:val="20"/>
          <w:szCs w:val="20"/>
          <w:highlight w:val="white"/>
        </w:rPr>
      </w:pPr>
      <w:del w:id="31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57A5C0" w14:textId="7589E748" w:rsidR="002F1085" w:rsidDel="00116173" w:rsidRDefault="002F1085" w:rsidP="002F1085">
      <w:pPr>
        <w:autoSpaceDE w:val="0"/>
        <w:autoSpaceDN w:val="0"/>
        <w:adjustRightInd w:val="0"/>
        <w:spacing w:after="0" w:line="240" w:lineRule="auto"/>
        <w:rPr>
          <w:del w:id="3115" w:author="Michael Bell" w:date="2013-05-06T17:54:00Z"/>
          <w:rFonts w:ascii="Courier New" w:hAnsi="Courier New" w:cs="Courier New"/>
          <w:color w:val="000000"/>
          <w:sz w:val="20"/>
          <w:szCs w:val="20"/>
          <w:highlight w:val="white"/>
        </w:rPr>
      </w:pPr>
    </w:p>
    <w:p w14:paraId="087E8368" w14:textId="58B66C49" w:rsidR="002F1085" w:rsidDel="00116173" w:rsidRDefault="002F1085" w:rsidP="002F1085">
      <w:pPr>
        <w:autoSpaceDE w:val="0"/>
        <w:autoSpaceDN w:val="0"/>
        <w:adjustRightInd w:val="0"/>
        <w:spacing w:after="0" w:line="240" w:lineRule="auto"/>
        <w:rPr>
          <w:del w:id="3116" w:author="Michael Bell" w:date="2013-05-06T17:54:00Z"/>
          <w:rFonts w:ascii="Courier New" w:hAnsi="Courier New" w:cs="Courier New"/>
          <w:color w:val="000000"/>
          <w:sz w:val="20"/>
          <w:szCs w:val="20"/>
          <w:highlight w:val="white"/>
        </w:rPr>
      </w:pPr>
      <w:del w:id="31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883D949" w14:textId="6BA9396F" w:rsidR="002F1085" w:rsidDel="00116173" w:rsidRDefault="002F1085" w:rsidP="002F1085">
      <w:pPr>
        <w:autoSpaceDE w:val="0"/>
        <w:autoSpaceDN w:val="0"/>
        <w:adjustRightInd w:val="0"/>
        <w:spacing w:after="0" w:line="240" w:lineRule="auto"/>
        <w:rPr>
          <w:del w:id="3118" w:author="Michael Bell" w:date="2013-05-06T17:54:00Z"/>
          <w:rFonts w:ascii="Courier New" w:hAnsi="Courier New" w:cs="Courier New"/>
          <w:color w:val="000000"/>
          <w:sz w:val="20"/>
          <w:szCs w:val="20"/>
          <w:highlight w:val="white"/>
        </w:rPr>
      </w:pPr>
      <w:del w:id="31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533C1AC" w14:textId="724656F7" w:rsidR="002F1085" w:rsidDel="00116173" w:rsidRDefault="002F1085" w:rsidP="002F1085">
      <w:pPr>
        <w:autoSpaceDE w:val="0"/>
        <w:autoSpaceDN w:val="0"/>
        <w:adjustRightInd w:val="0"/>
        <w:spacing w:after="0" w:line="240" w:lineRule="auto"/>
        <w:rPr>
          <w:del w:id="3120" w:author="Michael Bell" w:date="2013-05-06T17:54:00Z"/>
          <w:rFonts w:ascii="Courier New" w:hAnsi="Courier New" w:cs="Courier New"/>
          <w:color w:val="008000"/>
          <w:sz w:val="20"/>
          <w:szCs w:val="20"/>
          <w:highlight w:val="white"/>
        </w:rPr>
      </w:pPr>
      <w:del w:id="312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5D99E2F0" w14:textId="0F31646B" w:rsidR="002F1085" w:rsidDel="00116173" w:rsidRDefault="002F1085" w:rsidP="002F1085">
      <w:pPr>
        <w:autoSpaceDE w:val="0"/>
        <w:autoSpaceDN w:val="0"/>
        <w:adjustRightInd w:val="0"/>
        <w:spacing w:after="0" w:line="240" w:lineRule="auto"/>
        <w:rPr>
          <w:del w:id="3122" w:author="Michael Bell" w:date="2013-05-06T17:54:00Z"/>
          <w:rFonts w:ascii="Courier New" w:hAnsi="Courier New" w:cs="Courier New"/>
          <w:color w:val="008000"/>
          <w:sz w:val="20"/>
          <w:szCs w:val="20"/>
          <w:highlight w:val="white"/>
        </w:rPr>
      </w:pPr>
      <w:del w:id="3123"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3A3E9FA" w14:textId="342B2FD9" w:rsidR="002F1085" w:rsidDel="00116173" w:rsidRDefault="002F1085" w:rsidP="002F1085">
      <w:pPr>
        <w:autoSpaceDE w:val="0"/>
        <w:autoSpaceDN w:val="0"/>
        <w:adjustRightInd w:val="0"/>
        <w:spacing w:after="0" w:line="240" w:lineRule="auto"/>
        <w:rPr>
          <w:del w:id="3124" w:author="Michael Bell" w:date="2013-05-06T17:54:00Z"/>
          <w:rFonts w:ascii="Courier New" w:hAnsi="Courier New" w:cs="Courier New"/>
          <w:color w:val="000000"/>
          <w:sz w:val="20"/>
          <w:szCs w:val="20"/>
          <w:highlight w:val="white"/>
        </w:rPr>
      </w:pPr>
      <w:del w:id="31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253FF06" w14:textId="71C4B410" w:rsidR="002F1085" w:rsidDel="00116173" w:rsidRDefault="002F1085" w:rsidP="002F1085">
      <w:pPr>
        <w:autoSpaceDE w:val="0"/>
        <w:autoSpaceDN w:val="0"/>
        <w:adjustRightInd w:val="0"/>
        <w:spacing w:after="0" w:line="240" w:lineRule="auto"/>
        <w:rPr>
          <w:del w:id="3126" w:author="Michael Bell" w:date="2013-05-06T17:54:00Z"/>
          <w:rFonts w:ascii="Courier New" w:hAnsi="Courier New" w:cs="Courier New"/>
          <w:color w:val="000000"/>
          <w:sz w:val="20"/>
          <w:szCs w:val="20"/>
          <w:highlight w:val="white"/>
        </w:rPr>
      </w:pPr>
      <w:del w:id="31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B6B75E7" w14:textId="223CAB5F" w:rsidR="002F1085" w:rsidDel="00116173" w:rsidRDefault="002F1085" w:rsidP="002F1085">
      <w:pPr>
        <w:autoSpaceDE w:val="0"/>
        <w:autoSpaceDN w:val="0"/>
        <w:adjustRightInd w:val="0"/>
        <w:spacing w:after="0" w:line="240" w:lineRule="auto"/>
        <w:rPr>
          <w:del w:id="3128" w:author="Michael Bell" w:date="2013-05-06T17:54:00Z"/>
          <w:rFonts w:ascii="Courier New" w:hAnsi="Courier New" w:cs="Courier New"/>
          <w:color w:val="000000"/>
          <w:sz w:val="20"/>
          <w:szCs w:val="20"/>
          <w:highlight w:val="white"/>
        </w:rPr>
      </w:pPr>
    </w:p>
    <w:p w14:paraId="0496E7FA" w14:textId="789F8946" w:rsidR="002F1085" w:rsidDel="00116173" w:rsidRDefault="002F1085" w:rsidP="002F1085">
      <w:pPr>
        <w:autoSpaceDE w:val="0"/>
        <w:autoSpaceDN w:val="0"/>
        <w:adjustRightInd w:val="0"/>
        <w:spacing w:after="0" w:line="240" w:lineRule="auto"/>
        <w:rPr>
          <w:del w:id="3129" w:author="Michael Bell" w:date="2013-05-06T17:54:00Z"/>
          <w:rFonts w:ascii="Courier New" w:hAnsi="Courier New" w:cs="Courier New"/>
          <w:color w:val="000000"/>
          <w:sz w:val="20"/>
          <w:szCs w:val="20"/>
          <w:highlight w:val="white"/>
        </w:rPr>
      </w:pPr>
      <w:del w:id="31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2C4E191E" w14:textId="797E55A6" w:rsidR="002F1085" w:rsidDel="00116173" w:rsidRDefault="002F1085" w:rsidP="002F1085">
      <w:pPr>
        <w:autoSpaceDE w:val="0"/>
        <w:autoSpaceDN w:val="0"/>
        <w:adjustRightInd w:val="0"/>
        <w:spacing w:after="0" w:line="240" w:lineRule="auto"/>
        <w:rPr>
          <w:del w:id="3131" w:author="Michael Bell" w:date="2013-05-06T17:54:00Z"/>
          <w:rFonts w:ascii="Courier New" w:hAnsi="Courier New" w:cs="Courier New"/>
          <w:color w:val="000000"/>
          <w:sz w:val="20"/>
          <w:szCs w:val="20"/>
          <w:highlight w:val="white"/>
        </w:rPr>
      </w:pPr>
      <w:del w:id="31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B266FAF" w14:textId="06DE2123" w:rsidR="002F1085" w:rsidDel="00116173" w:rsidRDefault="002F1085" w:rsidP="002F1085">
      <w:pPr>
        <w:autoSpaceDE w:val="0"/>
        <w:autoSpaceDN w:val="0"/>
        <w:adjustRightInd w:val="0"/>
        <w:spacing w:after="0" w:line="240" w:lineRule="auto"/>
        <w:rPr>
          <w:del w:id="3133" w:author="Michael Bell" w:date="2013-05-06T17:54:00Z"/>
          <w:rFonts w:ascii="Courier New" w:hAnsi="Courier New" w:cs="Courier New"/>
          <w:color w:val="008000"/>
          <w:sz w:val="20"/>
          <w:szCs w:val="20"/>
          <w:highlight w:val="white"/>
        </w:rPr>
      </w:pPr>
      <w:del w:id="3134"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1C9779F9" w14:textId="0A5D6785" w:rsidR="002F1085" w:rsidDel="00116173" w:rsidRDefault="002F1085" w:rsidP="002F1085">
      <w:pPr>
        <w:autoSpaceDE w:val="0"/>
        <w:autoSpaceDN w:val="0"/>
        <w:adjustRightInd w:val="0"/>
        <w:spacing w:after="0" w:line="240" w:lineRule="auto"/>
        <w:rPr>
          <w:del w:id="3135" w:author="Michael Bell" w:date="2013-05-06T17:54:00Z"/>
          <w:rFonts w:ascii="Courier New" w:hAnsi="Courier New" w:cs="Courier New"/>
          <w:color w:val="008000"/>
          <w:sz w:val="20"/>
          <w:szCs w:val="20"/>
          <w:highlight w:val="white"/>
        </w:rPr>
      </w:pPr>
      <w:del w:id="3136"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A2F006C" w14:textId="141C4AA5" w:rsidR="002F1085" w:rsidDel="00116173" w:rsidRDefault="002F1085" w:rsidP="002F1085">
      <w:pPr>
        <w:autoSpaceDE w:val="0"/>
        <w:autoSpaceDN w:val="0"/>
        <w:adjustRightInd w:val="0"/>
        <w:spacing w:after="0" w:line="240" w:lineRule="auto"/>
        <w:rPr>
          <w:del w:id="3137" w:author="Michael Bell" w:date="2013-05-06T17:54:00Z"/>
          <w:rFonts w:ascii="Courier New" w:hAnsi="Courier New" w:cs="Courier New"/>
          <w:color w:val="000000"/>
          <w:sz w:val="20"/>
          <w:szCs w:val="20"/>
          <w:highlight w:val="white"/>
        </w:rPr>
      </w:pPr>
      <w:del w:id="31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8302D8F" w14:textId="2CD03146" w:rsidR="002F1085" w:rsidDel="00116173" w:rsidRDefault="002F1085" w:rsidP="002F1085">
      <w:pPr>
        <w:autoSpaceDE w:val="0"/>
        <w:autoSpaceDN w:val="0"/>
        <w:adjustRightInd w:val="0"/>
        <w:spacing w:after="0" w:line="240" w:lineRule="auto"/>
        <w:rPr>
          <w:del w:id="3139" w:author="Michael Bell" w:date="2013-05-06T17:54:00Z"/>
          <w:rFonts w:ascii="Courier New" w:hAnsi="Courier New" w:cs="Courier New"/>
          <w:color w:val="000000"/>
          <w:sz w:val="20"/>
          <w:szCs w:val="20"/>
          <w:highlight w:val="white"/>
        </w:rPr>
      </w:pPr>
      <w:del w:id="31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0D0BD" w14:textId="49FF2684" w:rsidR="002F1085" w:rsidDel="00116173" w:rsidRDefault="002F1085" w:rsidP="002F1085">
      <w:pPr>
        <w:autoSpaceDE w:val="0"/>
        <w:autoSpaceDN w:val="0"/>
        <w:adjustRightInd w:val="0"/>
        <w:spacing w:after="0" w:line="240" w:lineRule="auto"/>
        <w:rPr>
          <w:del w:id="3141" w:author="Michael Bell" w:date="2013-05-06T17:54:00Z"/>
          <w:rFonts w:ascii="Courier New" w:hAnsi="Courier New" w:cs="Courier New"/>
          <w:color w:val="000000"/>
          <w:sz w:val="20"/>
          <w:szCs w:val="20"/>
          <w:highlight w:val="white"/>
        </w:rPr>
      </w:pPr>
    </w:p>
    <w:p w14:paraId="1664E45D" w14:textId="737D279D" w:rsidR="002F1085" w:rsidDel="00116173" w:rsidRDefault="002F1085" w:rsidP="002F1085">
      <w:pPr>
        <w:autoSpaceDE w:val="0"/>
        <w:autoSpaceDN w:val="0"/>
        <w:adjustRightInd w:val="0"/>
        <w:spacing w:after="0" w:line="240" w:lineRule="auto"/>
        <w:rPr>
          <w:del w:id="3142" w:author="Michael Bell" w:date="2013-05-06T17:54:00Z"/>
          <w:rFonts w:ascii="Courier New" w:hAnsi="Courier New" w:cs="Courier New"/>
          <w:color w:val="000000"/>
          <w:sz w:val="20"/>
          <w:szCs w:val="20"/>
          <w:highlight w:val="white"/>
        </w:rPr>
      </w:pPr>
      <w:del w:id="31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37998772" w14:textId="20BAB860" w:rsidR="002F1085" w:rsidDel="00116173" w:rsidRDefault="002F1085" w:rsidP="002F1085">
      <w:pPr>
        <w:autoSpaceDE w:val="0"/>
        <w:autoSpaceDN w:val="0"/>
        <w:adjustRightInd w:val="0"/>
        <w:spacing w:after="0" w:line="240" w:lineRule="auto"/>
        <w:rPr>
          <w:del w:id="3144" w:author="Michael Bell" w:date="2013-05-06T17:54:00Z"/>
          <w:rFonts w:ascii="Courier New" w:hAnsi="Courier New" w:cs="Courier New"/>
          <w:color w:val="000000"/>
          <w:sz w:val="20"/>
          <w:szCs w:val="20"/>
          <w:highlight w:val="white"/>
        </w:rPr>
      </w:pPr>
      <w:del w:id="31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EDFB14" w14:textId="0A0DEA68" w:rsidR="002F1085" w:rsidDel="00116173" w:rsidRDefault="002F1085" w:rsidP="002F1085">
      <w:pPr>
        <w:autoSpaceDE w:val="0"/>
        <w:autoSpaceDN w:val="0"/>
        <w:adjustRightInd w:val="0"/>
        <w:spacing w:after="0" w:line="240" w:lineRule="auto"/>
        <w:rPr>
          <w:del w:id="3146" w:author="Michael Bell" w:date="2013-05-06T17:54:00Z"/>
          <w:rFonts w:ascii="Courier New" w:hAnsi="Courier New" w:cs="Courier New"/>
          <w:color w:val="008000"/>
          <w:sz w:val="20"/>
          <w:szCs w:val="20"/>
          <w:highlight w:val="white"/>
        </w:rPr>
      </w:pPr>
      <w:del w:id="3147"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1FC5FFDD" w14:textId="313393A9" w:rsidR="002F1085" w:rsidDel="00116173" w:rsidRDefault="002F1085" w:rsidP="002F1085">
      <w:pPr>
        <w:autoSpaceDE w:val="0"/>
        <w:autoSpaceDN w:val="0"/>
        <w:adjustRightInd w:val="0"/>
        <w:spacing w:after="0" w:line="240" w:lineRule="auto"/>
        <w:rPr>
          <w:del w:id="3148" w:author="Michael Bell" w:date="2013-05-06T17:54:00Z"/>
          <w:rFonts w:ascii="Courier New" w:hAnsi="Courier New" w:cs="Courier New"/>
          <w:color w:val="008000"/>
          <w:sz w:val="20"/>
          <w:szCs w:val="20"/>
          <w:highlight w:val="white"/>
        </w:rPr>
      </w:pPr>
      <w:del w:id="3149"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09F593B6" w14:textId="13B690F6" w:rsidR="002F1085" w:rsidDel="00116173" w:rsidRDefault="002F1085" w:rsidP="002F1085">
      <w:pPr>
        <w:autoSpaceDE w:val="0"/>
        <w:autoSpaceDN w:val="0"/>
        <w:adjustRightInd w:val="0"/>
        <w:spacing w:after="0" w:line="240" w:lineRule="auto"/>
        <w:rPr>
          <w:del w:id="3150" w:author="Michael Bell" w:date="2013-05-06T17:54:00Z"/>
          <w:rFonts w:ascii="Courier New" w:hAnsi="Courier New" w:cs="Courier New"/>
          <w:color w:val="000000"/>
          <w:sz w:val="20"/>
          <w:szCs w:val="20"/>
          <w:highlight w:val="white"/>
        </w:rPr>
      </w:pPr>
      <w:del w:id="31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D30591A" w14:textId="1ABFB60F" w:rsidR="002F1085" w:rsidDel="00116173" w:rsidRDefault="002F1085" w:rsidP="002F1085">
      <w:pPr>
        <w:autoSpaceDE w:val="0"/>
        <w:autoSpaceDN w:val="0"/>
        <w:adjustRightInd w:val="0"/>
        <w:spacing w:after="0" w:line="240" w:lineRule="auto"/>
        <w:rPr>
          <w:del w:id="3152" w:author="Michael Bell" w:date="2013-05-06T17:54:00Z"/>
          <w:rFonts w:ascii="Courier New" w:hAnsi="Courier New" w:cs="Courier New"/>
          <w:color w:val="000000"/>
          <w:sz w:val="20"/>
          <w:szCs w:val="20"/>
          <w:highlight w:val="white"/>
        </w:rPr>
      </w:pPr>
      <w:del w:id="31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2D705D3" w14:textId="47B82A53" w:rsidR="002F1085" w:rsidDel="00116173" w:rsidRDefault="002F1085" w:rsidP="002F1085">
      <w:pPr>
        <w:autoSpaceDE w:val="0"/>
        <w:autoSpaceDN w:val="0"/>
        <w:adjustRightInd w:val="0"/>
        <w:spacing w:after="0" w:line="240" w:lineRule="auto"/>
        <w:rPr>
          <w:del w:id="3154" w:author="Michael Bell" w:date="2013-05-06T17:54:00Z"/>
          <w:rFonts w:ascii="Courier New" w:hAnsi="Courier New" w:cs="Courier New"/>
          <w:color w:val="000000"/>
          <w:sz w:val="20"/>
          <w:szCs w:val="20"/>
          <w:highlight w:val="white"/>
        </w:rPr>
      </w:pPr>
    </w:p>
    <w:p w14:paraId="7E073F26" w14:textId="5E2E737E" w:rsidR="002F1085" w:rsidDel="00116173" w:rsidRDefault="002F1085" w:rsidP="002F1085">
      <w:pPr>
        <w:autoSpaceDE w:val="0"/>
        <w:autoSpaceDN w:val="0"/>
        <w:adjustRightInd w:val="0"/>
        <w:spacing w:after="0" w:line="240" w:lineRule="auto"/>
        <w:rPr>
          <w:del w:id="3155" w:author="Michael Bell" w:date="2013-05-06T17:54:00Z"/>
          <w:rFonts w:ascii="Courier New" w:hAnsi="Courier New" w:cs="Courier New"/>
          <w:color w:val="000000"/>
          <w:sz w:val="20"/>
          <w:szCs w:val="20"/>
          <w:highlight w:val="white"/>
        </w:rPr>
      </w:pPr>
      <w:del w:id="31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70E8A4A" w14:textId="13D89816" w:rsidR="002F1085" w:rsidDel="00116173" w:rsidRDefault="002F1085" w:rsidP="002F1085">
      <w:pPr>
        <w:autoSpaceDE w:val="0"/>
        <w:autoSpaceDN w:val="0"/>
        <w:adjustRightInd w:val="0"/>
        <w:spacing w:after="0" w:line="240" w:lineRule="auto"/>
        <w:rPr>
          <w:del w:id="3157" w:author="Michael Bell" w:date="2013-05-06T17:54:00Z"/>
          <w:rFonts w:ascii="Courier New" w:hAnsi="Courier New" w:cs="Courier New"/>
          <w:color w:val="000000"/>
          <w:sz w:val="20"/>
          <w:szCs w:val="20"/>
          <w:highlight w:val="white"/>
        </w:rPr>
      </w:pPr>
      <w:del w:id="31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3DC31E5" w14:textId="6C08E362" w:rsidR="002F1085" w:rsidDel="00116173" w:rsidRDefault="002F1085" w:rsidP="002F1085">
      <w:pPr>
        <w:autoSpaceDE w:val="0"/>
        <w:autoSpaceDN w:val="0"/>
        <w:adjustRightInd w:val="0"/>
        <w:spacing w:after="0" w:line="240" w:lineRule="auto"/>
        <w:rPr>
          <w:del w:id="3159" w:author="Michael Bell" w:date="2013-05-06T17:54:00Z"/>
          <w:rFonts w:ascii="Courier New" w:hAnsi="Courier New" w:cs="Courier New"/>
          <w:color w:val="008000"/>
          <w:sz w:val="20"/>
          <w:szCs w:val="20"/>
          <w:highlight w:val="white"/>
        </w:rPr>
      </w:pPr>
      <w:del w:id="3160"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3172DF28" w14:textId="589F6D65" w:rsidR="002F1085" w:rsidDel="00116173" w:rsidRDefault="002F1085" w:rsidP="002F1085">
      <w:pPr>
        <w:autoSpaceDE w:val="0"/>
        <w:autoSpaceDN w:val="0"/>
        <w:adjustRightInd w:val="0"/>
        <w:spacing w:after="0" w:line="240" w:lineRule="auto"/>
        <w:rPr>
          <w:del w:id="3161" w:author="Michael Bell" w:date="2013-05-06T17:54:00Z"/>
          <w:rFonts w:ascii="Courier New" w:hAnsi="Courier New" w:cs="Courier New"/>
          <w:color w:val="008000"/>
          <w:sz w:val="20"/>
          <w:szCs w:val="20"/>
          <w:highlight w:val="white"/>
        </w:rPr>
      </w:pPr>
      <w:del w:id="3162"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1EE7C784" w14:textId="7443AF2E" w:rsidR="002F1085" w:rsidDel="00116173" w:rsidRDefault="002F1085" w:rsidP="002F1085">
      <w:pPr>
        <w:autoSpaceDE w:val="0"/>
        <w:autoSpaceDN w:val="0"/>
        <w:adjustRightInd w:val="0"/>
        <w:spacing w:after="0" w:line="240" w:lineRule="auto"/>
        <w:rPr>
          <w:del w:id="3163" w:author="Michael Bell" w:date="2013-05-06T17:54:00Z"/>
          <w:rFonts w:ascii="Courier New" w:hAnsi="Courier New" w:cs="Courier New"/>
          <w:color w:val="000000"/>
          <w:sz w:val="20"/>
          <w:szCs w:val="20"/>
          <w:highlight w:val="white"/>
        </w:rPr>
      </w:pPr>
      <w:del w:id="316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3CDDDF75" w14:textId="4F3BE81F" w:rsidR="002F1085" w:rsidDel="00116173" w:rsidRDefault="002F1085" w:rsidP="002F1085">
      <w:pPr>
        <w:autoSpaceDE w:val="0"/>
        <w:autoSpaceDN w:val="0"/>
        <w:adjustRightInd w:val="0"/>
        <w:spacing w:after="0" w:line="240" w:lineRule="auto"/>
        <w:rPr>
          <w:del w:id="3165" w:author="Michael Bell" w:date="2013-05-06T17:54:00Z"/>
          <w:rFonts w:ascii="Courier New" w:hAnsi="Courier New" w:cs="Courier New"/>
          <w:color w:val="000000"/>
          <w:sz w:val="20"/>
          <w:szCs w:val="20"/>
          <w:highlight w:val="white"/>
        </w:rPr>
      </w:pPr>
      <w:del w:id="31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D25071" w14:textId="70D4A28A" w:rsidR="002F1085" w:rsidDel="00116173" w:rsidRDefault="002F1085" w:rsidP="002F1085">
      <w:pPr>
        <w:autoSpaceDE w:val="0"/>
        <w:autoSpaceDN w:val="0"/>
        <w:adjustRightInd w:val="0"/>
        <w:spacing w:after="0" w:line="240" w:lineRule="auto"/>
        <w:rPr>
          <w:del w:id="3167" w:author="Michael Bell" w:date="2013-05-06T17:54:00Z"/>
          <w:rFonts w:ascii="Courier New" w:hAnsi="Courier New" w:cs="Courier New"/>
          <w:color w:val="000000"/>
          <w:sz w:val="20"/>
          <w:szCs w:val="20"/>
          <w:highlight w:val="white"/>
        </w:rPr>
      </w:pPr>
      <w:del w:id="31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64B6B8" w14:textId="6E71029A" w:rsidR="002F1085" w:rsidDel="00116173" w:rsidRDefault="002F1085" w:rsidP="002F1085">
      <w:pPr>
        <w:autoSpaceDE w:val="0"/>
        <w:autoSpaceDN w:val="0"/>
        <w:adjustRightInd w:val="0"/>
        <w:spacing w:after="0" w:line="240" w:lineRule="auto"/>
        <w:rPr>
          <w:del w:id="3169" w:author="Michael Bell" w:date="2013-05-06T17:54:00Z"/>
          <w:rFonts w:ascii="Courier New" w:hAnsi="Courier New" w:cs="Courier New"/>
          <w:color w:val="000000"/>
          <w:sz w:val="20"/>
          <w:szCs w:val="20"/>
          <w:highlight w:val="white"/>
        </w:rPr>
      </w:pPr>
      <w:del w:id="3170"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4BC2AF79" w14:textId="13727643" w:rsidR="002F1085" w:rsidDel="00116173" w:rsidRDefault="002F1085" w:rsidP="002F1085">
      <w:pPr>
        <w:autoSpaceDE w:val="0"/>
        <w:autoSpaceDN w:val="0"/>
        <w:adjustRightInd w:val="0"/>
        <w:spacing w:after="0" w:line="240" w:lineRule="auto"/>
        <w:rPr>
          <w:del w:id="3171" w:author="Michael Bell" w:date="2013-05-06T17:54:00Z"/>
          <w:rFonts w:ascii="Courier New" w:hAnsi="Courier New" w:cs="Courier New"/>
          <w:color w:val="000000"/>
          <w:sz w:val="20"/>
          <w:szCs w:val="20"/>
          <w:highlight w:val="white"/>
        </w:rPr>
      </w:pPr>
      <w:del w:id="31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6D28DE7" w14:textId="3D5837E3" w:rsidR="002F1085" w:rsidDel="00116173" w:rsidRDefault="002F1085" w:rsidP="002F1085">
      <w:pPr>
        <w:autoSpaceDE w:val="0"/>
        <w:autoSpaceDN w:val="0"/>
        <w:adjustRightInd w:val="0"/>
        <w:spacing w:after="0" w:line="240" w:lineRule="auto"/>
        <w:rPr>
          <w:del w:id="3173" w:author="Michael Bell" w:date="2013-05-06T17:54:00Z"/>
          <w:rFonts w:ascii="Courier New" w:hAnsi="Courier New" w:cs="Courier New"/>
          <w:color w:val="000000"/>
          <w:sz w:val="20"/>
          <w:szCs w:val="20"/>
          <w:highlight w:val="white"/>
        </w:rPr>
      </w:pPr>
      <w:del w:id="31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9A7B55" w14:textId="7C64E49D" w:rsidR="002F1085" w:rsidDel="00116173" w:rsidRDefault="002F1085" w:rsidP="002F1085">
      <w:pPr>
        <w:autoSpaceDE w:val="0"/>
        <w:autoSpaceDN w:val="0"/>
        <w:adjustRightInd w:val="0"/>
        <w:spacing w:after="0" w:line="240" w:lineRule="auto"/>
        <w:rPr>
          <w:del w:id="3175" w:author="Michael Bell" w:date="2013-05-06T17:54:00Z"/>
          <w:rFonts w:ascii="Courier New" w:hAnsi="Courier New" w:cs="Courier New"/>
          <w:color w:val="000000"/>
          <w:sz w:val="20"/>
          <w:szCs w:val="20"/>
          <w:highlight w:val="white"/>
        </w:rPr>
      </w:pPr>
    </w:p>
    <w:p w14:paraId="7F7A505B" w14:textId="6F9FCF8D" w:rsidR="002F1085" w:rsidDel="00116173" w:rsidRDefault="002F1085" w:rsidP="002F1085">
      <w:pPr>
        <w:autoSpaceDE w:val="0"/>
        <w:autoSpaceDN w:val="0"/>
        <w:adjustRightInd w:val="0"/>
        <w:spacing w:after="0" w:line="240" w:lineRule="auto"/>
        <w:rPr>
          <w:del w:id="3176" w:author="Michael Bell" w:date="2013-05-06T17:54:00Z"/>
          <w:rFonts w:ascii="Courier New" w:hAnsi="Courier New" w:cs="Courier New"/>
          <w:color w:val="000000"/>
          <w:sz w:val="20"/>
          <w:szCs w:val="20"/>
          <w:highlight w:val="white"/>
        </w:rPr>
      </w:pPr>
      <w:del w:id="317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del>
    </w:p>
    <w:p w14:paraId="1269A328" w14:textId="6CF20878" w:rsidR="002F1085" w:rsidDel="00116173" w:rsidRDefault="002F1085" w:rsidP="002F1085">
      <w:pPr>
        <w:autoSpaceDE w:val="0"/>
        <w:autoSpaceDN w:val="0"/>
        <w:adjustRightInd w:val="0"/>
        <w:spacing w:after="0" w:line="240" w:lineRule="auto"/>
        <w:rPr>
          <w:del w:id="3178" w:author="Michael Bell" w:date="2013-05-06T17:54:00Z"/>
          <w:rFonts w:ascii="Courier New" w:hAnsi="Courier New" w:cs="Courier New"/>
          <w:color w:val="000000"/>
          <w:sz w:val="20"/>
          <w:szCs w:val="20"/>
          <w:highlight w:val="white"/>
        </w:rPr>
      </w:pPr>
      <w:del w:id="317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9A4DED0" w14:textId="2E4BC67B" w:rsidR="002F1085" w:rsidDel="00116173" w:rsidRDefault="002F1085" w:rsidP="002F1085">
      <w:pPr>
        <w:autoSpaceDE w:val="0"/>
        <w:autoSpaceDN w:val="0"/>
        <w:adjustRightInd w:val="0"/>
        <w:spacing w:after="0" w:line="240" w:lineRule="auto"/>
        <w:rPr>
          <w:del w:id="3180" w:author="Michael Bell" w:date="2013-05-06T17:54:00Z"/>
          <w:rFonts w:ascii="Courier New" w:hAnsi="Courier New" w:cs="Courier New"/>
          <w:color w:val="008000"/>
          <w:sz w:val="20"/>
          <w:szCs w:val="20"/>
          <w:highlight w:val="white"/>
        </w:rPr>
      </w:pPr>
      <w:del w:id="3181"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converge the given points</w:delText>
        </w:r>
      </w:del>
    </w:p>
    <w:p w14:paraId="4504D4FD" w14:textId="6F9A7EF5" w:rsidR="002F1085" w:rsidDel="00116173" w:rsidRDefault="002F1085" w:rsidP="002F1085">
      <w:pPr>
        <w:autoSpaceDE w:val="0"/>
        <w:autoSpaceDN w:val="0"/>
        <w:adjustRightInd w:val="0"/>
        <w:spacing w:after="0" w:line="240" w:lineRule="auto"/>
        <w:rPr>
          <w:del w:id="3182" w:author="Michael Bell" w:date="2013-05-06T17:54:00Z"/>
          <w:rFonts w:ascii="Courier New" w:hAnsi="Courier New" w:cs="Courier New"/>
          <w:color w:val="000000"/>
          <w:sz w:val="20"/>
          <w:szCs w:val="20"/>
          <w:highlight w:val="white"/>
        </w:rPr>
      </w:pPr>
      <w:del w:id="3183"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"converge"</w:delText>
        </w:r>
        <w:r w:rsidDel="00116173">
          <w:rPr>
            <w:rFonts w:ascii="Courier New" w:hAnsi="Courier New" w:cs="Courier New"/>
            <w:b/>
            <w:bCs/>
            <w:color w:val="000080"/>
            <w:sz w:val="20"/>
            <w:szCs w:val="20"/>
            <w:highlight w:val="white"/>
          </w:rPr>
          <w:delText>);</w:delText>
        </w:r>
      </w:del>
    </w:p>
    <w:p w14:paraId="656BB876" w14:textId="0BAD2DF1" w:rsidR="002F1085" w:rsidDel="00116173" w:rsidRDefault="002F1085" w:rsidP="002F1085">
      <w:pPr>
        <w:autoSpaceDE w:val="0"/>
        <w:autoSpaceDN w:val="0"/>
        <w:adjustRightInd w:val="0"/>
        <w:spacing w:after="0" w:line="240" w:lineRule="auto"/>
        <w:rPr>
          <w:del w:id="3184" w:author="Michael Bell" w:date="2013-05-06T17:54:00Z"/>
          <w:rFonts w:ascii="Courier New" w:hAnsi="Courier New" w:cs="Courier New"/>
          <w:color w:val="008000"/>
          <w:sz w:val="20"/>
          <w:szCs w:val="20"/>
          <w:highlight w:val="white"/>
        </w:rPr>
      </w:pPr>
      <w:del w:id="318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70907CCD" w14:textId="691297EB" w:rsidR="002F1085" w:rsidDel="00116173" w:rsidRDefault="002F1085" w:rsidP="002F1085">
      <w:pPr>
        <w:autoSpaceDE w:val="0"/>
        <w:autoSpaceDN w:val="0"/>
        <w:adjustRightInd w:val="0"/>
        <w:spacing w:after="0" w:line="240" w:lineRule="auto"/>
        <w:rPr>
          <w:del w:id="3186" w:author="Michael Bell" w:date="2013-05-06T17:54:00Z"/>
          <w:rFonts w:ascii="Courier New" w:hAnsi="Courier New" w:cs="Courier New"/>
          <w:color w:val="000000"/>
          <w:sz w:val="20"/>
          <w:szCs w:val="20"/>
          <w:highlight w:val="white"/>
        </w:rPr>
      </w:pPr>
      <w:del w:id="3187"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7210C0ED" w14:textId="332025EE" w:rsidR="002F1085" w:rsidDel="00116173" w:rsidRDefault="002F1085" w:rsidP="002F1085">
      <w:pPr>
        <w:autoSpaceDE w:val="0"/>
        <w:autoSpaceDN w:val="0"/>
        <w:adjustRightInd w:val="0"/>
        <w:spacing w:after="0" w:line="240" w:lineRule="auto"/>
        <w:rPr>
          <w:del w:id="3188" w:author="Michael Bell" w:date="2013-05-06T17:54:00Z"/>
          <w:rFonts w:ascii="Courier New" w:hAnsi="Courier New" w:cs="Courier New"/>
          <w:color w:val="000000"/>
          <w:sz w:val="20"/>
          <w:szCs w:val="20"/>
          <w:highlight w:val="white"/>
        </w:rPr>
      </w:pPr>
      <w:del w:id="31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C63911" w14:textId="735BDE85" w:rsidR="002F1085" w:rsidDel="00116173" w:rsidRDefault="002F1085" w:rsidP="002F1085">
      <w:pPr>
        <w:autoSpaceDE w:val="0"/>
        <w:autoSpaceDN w:val="0"/>
        <w:adjustRightInd w:val="0"/>
        <w:spacing w:after="0" w:line="240" w:lineRule="auto"/>
        <w:rPr>
          <w:del w:id="3190" w:author="Michael Bell" w:date="2013-05-06T17:54:00Z"/>
          <w:rFonts w:ascii="Courier New" w:hAnsi="Courier New" w:cs="Courier New"/>
          <w:color w:val="000000"/>
          <w:sz w:val="20"/>
          <w:szCs w:val="20"/>
          <w:highlight w:val="white"/>
        </w:rPr>
      </w:pPr>
      <w:del w:id="3191" w:author="Michael Bell" w:date="2013-05-06T17:54:00Z">
        <w:r w:rsidDel="00116173">
          <w:rPr>
            <w:rFonts w:ascii="Courier New" w:hAnsi="Courier New" w:cs="Courier New"/>
            <w:color w:val="000000"/>
            <w:sz w:val="20"/>
            <w:szCs w:val="20"/>
            <w:highlight w:val="white"/>
          </w:rPr>
          <w:delText xml:space="preserve">          </w:delText>
        </w:r>
      </w:del>
    </w:p>
    <w:p w14:paraId="5A87E31E" w14:textId="4E7AB034" w:rsidR="002F1085" w:rsidDel="00116173" w:rsidRDefault="002F1085" w:rsidP="002F1085">
      <w:pPr>
        <w:autoSpaceDE w:val="0"/>
        <w:autoSpaceDN w:val="0"/>
        <w:adjustRightInd w:val="0"/>
        <w:spacing w:after="0" w:line="240" w:lineRule="auto"/>
        <w:rPr>
          <w:del w:id="3192" w:author="Michael Bell" w:date="2013-05-06T17:54:00Z"/>
          <w:rFonts w:ascii="Courier New" w:hAnsi="Courier New" w:cs="Courier New"/>
          <w:color w:val="000000"/>
          <w:sz w:val="20"/>
          <w:szCs w:val="20"/>
          <w:highlight w:val="white"/>
        </w:rPr>
      </w:pPr>
      <w:del w:id="31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A20DA9B" w14:textId="53C6A12B" w:rsidR="002F1085" w:rsidDel="00116173" w:rsidRDefault="002F1085" w:rsidP="002F1085">
      <w:pPr>
        <w:autoSpaceDE w:val="0"/>
        <w:autoSpaceDN w:val="0"/>
        <w:adjustRightInd w:val="0"/>
        <w:spacing w:after="0" w:line="240" w:lineRule="auto"/>
        <w:rPr>
          <w:del w:id="3194" w:author="Michael Bell" w:date="2013-05-06T17:54:00Z"/>
          <w:rFonts w:ascii="Courier New" w:hAnsi="Courier New" w:cs="Courier New"/>
          <w:color w:val="000000"/>
          <w:sz w:val="20"/>
          <w:szCs w:val="20"/>
          <w:highlight w:val="white"/>
        </w:rPr>
      </w:pPr>
    </w:p>
    <w:p w14:paraId="496F2494" w14:textId="4BAB1826" w:rsidR="002F1085" w:rsidDel="00116173" w:rsidRDefault="002F1085" w:rsidP="002F1085">
      <w:pPr>
        <w:autoSpaceDE w:val="0"/>
        <w:autoSpaceDN w:val="0"/>
        <w:adjustRightInd w:val="0"/>
        <w:spacing w:after="0" w:line="240" w:lineRule="auto"/>
        <w:rPr>
          <w:del w:id="3195" w:author="Michael Bell" w:date="2013-05-06T17:54:00Z"/>
          <w:rFonts w:ascii="Courier New" w:hAnsi="Courier New" w:cs="Courier New"/>
          <w:color w:val="000000"/>
          <w:sz w:val="20"/>
          <w:szCs w:val="20"/>
          <w:highlight w:val="white"/>
        </w:rPr>
      </w:pPr>
      <w:del w:id="31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del>
    </w:p>
    <w:p w14:paraId="47DB2B6A" w14:textId="523392FA" w:rsidR="002F1085" w:rsidDel="00116173" w:rsidRDefault="002F1085" w:rsidP="002F1085">
      <w:pPr>
        <w:autoSpaceDE w:val="0"/>
        <w:autoSpaceDN w:val="0"/>
        <w:adjustRightInd w:val="0"/>
        <w:spacing w:after="0" w:line="240" w:lineRule="auto"/>
        <w:rPr>
          <w:del w:id="3197" w:author="Michael Bell" w:date="2013-05-06T17:54:00Z"/>
          <w:rFonts w:ascii="Courier New" w:hAnsi="Courier New" w:cs="Courier New"/>
          <w:color w:val="000000"/>
          <w:sz w:val="20"/>
          <w:szCs w:val="20"/>
          <w:highlight w:val="white"/>
        </w:rPr>
      </w:pPr>
      <w:del w:id="31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1D5FB1" w14:textId="609402E8" w:rsidR="002F1085" w:rsidDel="00116173" w:rsidRDefault="002F1085" w:rsidP="002F1085">
      <w:pPr>
        <w:autoSpaceDE w:val="0"/>
        <w:autoSpaceDN w:val="0"/>
        <w:adjustRightInd w:val="0"/>
        <w:spacing w:after="0" w:line="240" w:lineRule="auto"/>
        <w:rPr>
          <w:del w:id="3199" w:author="Michael Bell" w:date="2013-05-06T17:54:00Z"/>
          <w:rFonts w:ascii="Courier New" w:hAnsi="Courier New" w:cs="Courier New"/>
          <w:color w:val="008000"/>
          <w:sz w:val="20"/>
          <w:szCs w:val="20"/>
          <w:highlight w:val="white"/>
        </w:rPr>
      </w:pPr>
      <w:del w:id="3200"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diverge the given points</w:delText>
        </w:r>
      </w:del>
    </w:p>
    <w:p w14:paraId="07ECEF82" w14:textId="5967D837" w:rsidR="002F1085" w:rsidDel="00116173" w:rsidRDefault="002F1085" w:rsidP="002F1085">
      <w:pPr>
        <w:autoSpaceDE w:val="0"/>
        <w:autoSpaceDN w:val="0"/>
        <w:adjustRightInd w:val="0"/>
        <w:spacing w:after="0" w:line="240" w:lineRule="auto"/>
        <w:rPr>
          <w:del w:id="3201" w:author="Michael Bell" w:date="2013-05-06T17:54:00Z"/>
          <w:rFonts w:ascii="Courier New" w:hAnsi="Courier New" w:cs="Courier New"/>
          <w:color w:val="000000"/>
          <w:sz w:val="20"/>
          <w:szCs w:val="20"/>
          <w:highlight w:val="white"/>
        </w:rPr>
      </w:pPr>
      <w:del w:id="3202"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"diverge"</w:delText>
        </w:r>
        <w:r w:rsidDel="00116173">
          <w:rPr>
            <w:rFonts w:ascii="Courier New" w:hAnsi="Courier New" w:cs="Courier New"/>
            <w:b/>
            <w:bCs/>
            <w:color w:val="000080"/>
            <w:sz w:val="20"/>
            <w:szCs w:val="20"/>
            <w:highlight w:val="white"/>
          </w:rPr>
          <w:delText>);</w:delText>
        </w:r>
      </w:del>
    </w:p>
    <w:p w14:paraId="27ACF86A" w14:textId="1AF94D91" w:rsidR="002F1085" w:rsidDel="00116173" w:rsidRDefault="002F1085" w:rsidP="002F1085">
      <w:pPr>
        <w:autoSpaceDE w:val="0"/>
        <w:autoSpaceDN w:val="0"/>
        <w:adjustRightInd w:val="0"/>
        <w:spacing w:after="0" w:line="240" w:lineRule="auto"/>
        <w:rPr>
          <w:del w:id="3203" w:author="Michael Bell" w:date="2013-05-06T17:54:00Z"/>
          <w:rFonts w:ascii="Courier New" w:hAnsi="Courier New" w:cs="Courier New"/>
          <w:color w:val="008000"/>
          <w:sz w:val="20"/>
          <w:szCs w:val="20"/>
          <w:highlight w:val="white"/>
        </w:rPr>
      </w:pPr>
      <w:del w:id="32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31C2B81A" w14:textId="0667E5CF" w:rsidR="002F1085" w:rsidDel="00116173" w:rsidRDefault="002F1085" w:rsidP="002F1085">
      <w:pPr>
        <w:autoSpaceDE w:val="0"/>
        <w:autoSpaceDN w:val="0"/>
        <w:adjustRightInd w:val="0"/>
        <w:spacing w:after="0" w:line="240" w:lineRule="auto"/>
        <w:rPr>
          <w:del w:id="3205" w:author="Michael Bell" w:date="2013-05-06T17:54:00Z"/>
          <w:rFonts w:ascii="Courier New" w:hAnsi="Courier New" w:cs="Courier New"/>
          <w:color w:val="000000"/>
          <w:sz w:val="20"/>
          <w:szCs w:val="20"/>
          <w:highlight w:val="white"/>
        </w:rPr>
      </w:pPr>
      <w:del w:id="3206"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161D7CC3" w14:textId="34FFBF51" w:rsidR="002F1085" w:rsidDel="00116173" w:rsidRDefault="002F1085" w:rsidP="002F1085">
      <w:pPr>
        <w:autoSpaceDE w:val="0"/>
        <w:autoSpaceDN w:val="0"/>
        <w:adjustRightInd w:val="0"/>
        <w:spacing w:after="0" w:line="240" w:lineRule="auto"/>
        <w:rPr>
          <w:del w:id="3207" w:author="Michael Bell" w:date="2013-05-06T17:54:00Z"/>
          <w:rFonts w:ascii="Courier New" w:hAnsi="Courier New" w:cs="Courier New"/>
          <w:color w:val="000000"/>
          <w:sz w:val="20"/>
          <w:szCs w:val="20"/>
          <w:highlight w:val="white"/>
        </w:rPr>
      </w:pPr>
      <w:del w:id="32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480AFA" w14:textId="2E592697" w:rsidR="002F1085" w:rsidDel="00116173" w:rsidRDefault="002F1085" w:rsidP="002F1085">
      <w:pPr>
        <w:autoSpaceDE w:val="0"/>
        <w:autoSpaceDN w:val="0"/>
        <w:adjustRightInd w:val="0"/>
        <w:spacing w:after="0" w:line="240" w:lineRule="auto"/>
        <w:rPr>
          <w:del w:id="3209" w:author="Michael Bell" w:date="2013-05-06T17:54:00Z"/>
          <w:rFonts w:ascii="Courier New" w:hAnsi="Courier New" w:cs="Courier New"/>
          <w:color w:val="000000"/>
          <w:sz w:val="20"/>
          <w:szCs w:val="20"/>
          <w:highlight w:val="white"/>
        </w:rPr>
      </w:pPr>
      <w:del w:id="32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9CCE5" w14:textId="2D2A325E" w:rsidR="002F1085" w:rsidDel="00116173" w:rsidRDefault="002F1085" w:rsidP="002F1085">
      <w:pPr>
        <w:autoSpaceDE w:val="0"/>
        <w:autoSpaceDN w:val="0"/>
        <w:adjustRightInd w:val="0"/>
        <w:spacing w:after="0" w:line="240" w:lineRule="auto"/>
        <w:rPr>
          <w:del w:id="3211" w:author="Michael Bell" w:date="2013-05-06T17:54:00Z"/>
          <w:rFonts w:ascii="Courier New" w:hAnsi="Courier New" w:cs="Courier New"/>
          <w:color w:val="000000"/>
          <w:sz w:val="20"/>
          <w:szCs w:val="20"/>
          <w:highlight w:val="white"/>
        </w:rPr>
      </w:pPr>
    </w:p>
    <w:p w14:paraId="7096503E" w14:textId="4657139A" w:rsidR="002F1085" w:rsidDel="00116173" w:rsidRDefault="002F1085" w:rsidP="002F1085">
      <w:pPr>
        <w:autoSpaceDE w:val="0"/>
        <w:autoSpaceDN w:val="0"/>
        <w:adjustRightInd w:val="0"/>
        <w:spacing w:after="0" w:line="240" w:lineRule="auto"/>
        <w:rPr>
          <w:del w:id="3212" w:author="Michael Bell" w:date="2013-05-06T17:54:00Z"/>
          <w:rFonts w:ascii="Courier New" w:hAnsi="Courier New" w:cs="Courier New"/>
          <w:color w:val="000000"/>
          <w:sz w:val="20"/>
          <w:szCs w:val="20"/>
          <w:highlight w:val="white"/>
        </w:rPr>
      </w:pPr>
      <w:del w:id="32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del>
    </w:p>
    <w:p w14:paraId="51915FAC" w14:textId="60377DEA" w:rsidR="002F1085" w:rsidDel="00116173" w:rsidRDefault="002F1085" w:rsidP="002F1085">
      <w:pPr>
        <w:autoSpaceDE w:val="0"/>
        <w:autoSpaceDN w:val="0"/>
        <w:adjustRightInd w:val="0"/>
        <w:spacing w:after="0" w:line="240" w:lineRule="auto"/>
        <w:rPr>
          <w:del w:id="3214" w:author="Michael Bell" w:date="2013-05-06T17:54:00Z"/>
          <w:rFonts w:ascii="Courier New" w:hAnsi="Courier New" w:cs="Courier New"/>
          <w:color w:val="000000"/>
          <w:sz w:val="20"/>
          <w:szCs w:val="20"/>
          <w:highlight w:val="white"/>
        </w:rPr>
      </w:pPr>
      <w:del w:id="32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101AC8" w14:textId="7227AEBD" w:rsidR="002F1085" w:rsidDel="00116173" w:rsidRDefault="002F1085" w:rsidP="002F1085">
      <w:pPr>
        <w:autoSpaceDE w:val="0"/>
        <w:autoSpaceDN w:val="0"/>
        <w:adjustRightInd w:val="0"/>
        <w:spacing w:after="0" w:line="240" w:lineRule="auto"/>
        <w:rPr>
          <w:del w:id="3216" w:author="Michael Bell" w:date="2013-05-06T17:54:00Z"/>
          <w:rFonts w:ascii="Courier New" w:hAnsi="Courier New" w:cs="Courier New"/>
          <w:color w:val="008000"/>
          <w:sz w:val="20"/>
          <w:szCs w:val="20"/>
          <w:highlight w:val="white"/>
        </w:rPr>
      </w:pPr>
      <w:del w:id="3217"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the train</w:delText>
        </w:r>
      </w:del>
    </w:p>
    <w:p w14:paraId="71E04791" w14:textId="5172652A" w:rsidR="002F1085" w:rsidDel="00116173" w:rsidRDefault="002F1085" w:rsidP="002F1085">
      <w:pPr>
        <w:autoSpaceDE w:val="0"/>
        <w:autoSpaceDN w:val="0"/>
        <w:adjustRightInd w:val="0"/>
        <w:spacing w:after="0" w:line="240" w:lineRule="auto"/>
        <w:rPr>
          <w:del w:id="3218" w:author="Michael Bell" w:date="2013-05-06T17:54:00Z"/>
          <w:rFonts w:ascii="Courier New" w:hAnsi="Courier New" w:cs="Courier New"/>
          <w:color w:val="008000"/>
          <w:sz w:val="20"/>
          <w:szCs w:val="20"/>
          <w:highlight w:val="white"/>
        </w:rPr>
      </w:pPr>
      <w:del w:id="3219"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following instructions</w:delText>
        </w:r>
      </w:del>
    </w:p>
    <w:p w14:paraId="44266882" w14:textId="08FE8F41" w:rsidR="002F1085" w:rsidDel="00116173" w:rsidRDefault="002F1085" w:rsidP="002F1085">
      <w:pPr>
        <w:autoSpaceDE w:val="0"/>
        <w:autoSpaceDN w:val="0"/>
        <w:adjustRightInd w:val="0"/>
        <w:spacing w:after="0" w:line="240" w:lineRule="auto"/>
        <w:rPr>
          <w:del w:id="3220" w:author="Michael Bell" w:date="2013-05-06T17:54:00Z"/>
          <w:rFonts w:ascii="Courier New" w:hAnsi="Courier New" w:cs="Courier New"/>
          <w:color w:val="000000"/>
          <w:sz w:val="20"/>
          <w:szCs w:val="20"/>
          <w:highlight w:val="white"/>
        </w:rPr>
      </w:pPr>
      <w:del w:id="32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0840D2F" w14:textId="513DBE86" w:rsidR="002F1085" w:rsidDel="00116173" w:rsidRDefault="002F1085" w:rsidP="002F1085">
      <w:pPr>
        <w:autoSpaceDE w:val="0"/>
        <w:autoSpaceDN w:val="0"/>
        <w:adjustRightInd w:val="0"/>
        <w:spacing w:after="0" w:line="240" w:lineRule="auto"/>
        <w:rPr>
          <w:del w:id="3222" w:author="Michael Bell" w:date="2013-05-06T17:54:00Z"/>
          <w:rFonts w:ascii="Courier New" w:hAnsi="Courier New" w:cs="Courier New"/>
          <w:color w:val="000000"/>
          <w:sz w:val="20"/>
          <w:szCs w:val="20"/>
          <w:highlight w:val="white"/>
        </w:rPr>
      </w:pPr>
      <w:del w:id="32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4FA8244" w14:textId="2E5CF21F" w:rsidR="002F1085" w:rsidDel="00116173" w:rsidRDefault="002F1085" w:rsidP="002F1085">
      <w:pPr>
        <w:autoSpaceDE w:val="0"/>
        <w:autoSpaceDN w:val="0"/>
        <w:adjustRightInd w:val="0"/>
        <w:spacing w:after="0" w:line="240" w:lineRule="auto"/>
        <w:rPr>
          <w:del w:id="3224" w:author="Michael Bell" w:date="2013-05-06T17:54:00Z"/>
          <w:rFonts w:ascii="Courier New" w:hAnsi="Courier New" w:cs="Courier New"/>
          <w:color w:val="000000"/>
          <w:sz w:val="20"/>
          <w:szCs w:val="20"/>
          <w:highlight w:val="white"/>
        </w:rPr>
      </w:pPr>
      <w:del w:id="32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643B68" w14:textId="2F1CA822" w:rsidR="002F1085" w:rsidDel="00116173" w:rsidRDefault="002F1085" w:rsidP="002F1085">
      <w:pPr>
        <w:autoSpaceDE w:val="0"/>
        <w:autoSpaceDN w:val="0"/>
        <w:adjustRightInd w:val="0"/>
        <w:spacing w:after="0" w:line="240" w:lineRule="auto"/>
        <w:rPr>
          <w:del w:id="3226" w:author="Michael Bell" w:date="2013-05-06T17:54:00Z"/>
          <w:rFonts w:ascii="Courier New" w:hAnsi="Courier New" w:cs="Courier New"/>
          <w:color w:val="008000"/>
          <w:sz w:val="20"/>
          <w:szCs w:val="20"/>
          <w:highlight w:val="white"/>
        </w:rPr>
      </w:pPr>
      <w:del w:id="3227"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//resets the timer to be used by a diferent call of W</w:delText>
        </w:r>
      </w:del>
    </w:p>
    <w:p w14:paraId="6547A9F2" w14:textId="1774A254" w:rsidR="002F1085" w:rsidDel="00116173" w:rsidRDefault="002F1085" w:rsidP="002F1085">
      <w:pPr>
        <w:autoSpaceDE w:val="0"/>
        <w:autoSpaceDN w:val="0"/>
        <w:adjustRightInd w:val="0"/>
        <w:spacing w:after="0" w:line="240" w:lineRule="auto"/>
        <w:rPr>
          <w:del w:id="3228" w:author="Michael Bell" w:date="2013-05-06T17:54:00Z"/>
          <w:rFonts w:ascii="Courier New" w:hAnsi="Courier New" w:cs="Courier New"/>
          <w:color w:val="008000"/>
          <w:sz w:val="20"/>
          <w:szCs w:val="20"/>
          <w:highlight w:val="white"/>
        </w:rPr>
      </w:pPr>
      <w:del w:id="32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moves to the next instruction set</w:delText>
        </w:r>
      </w:del>
    </w:p>
    <w:p w14:paraId="094F865A" w14:textId="1C53ABAF" w:rsidR="002F1085" w:rsidDel="00116173" w:rsidRDefault="002F1085" w:rsidP="002F1085">
      <w:pPr>
        <w:autoSpaceDE w:val="0"/>
        <w:autoSpaceDN w:val="0"/>
        <w:adjustRightInd w:val="0"/>
        <w:spacing w:after="0" w:line="240" w:lineRule="auto"/>
        <w:rPr>
          <w:del w:id="3230" w:author="Michael Bell" w:date="2013-05-06T17:54:00Z"/>
          <w:rFonts w:ascii="Courier New" w:hAnsi="Courier New" w:cs="Courier New"/>
          <w:color w:val="008000"/>
          <w:sz w:val="20"/>
          <w:szCs w:val="20"/>
          <w:highlight w:val="white"/>
        </w:rPr>
      </w:pPr>
      <w:del w:id="32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for(int i = 0; i &lt; 10; i++)</w:delText>
        </w:r>
      </w:del>
    </w:p>
    <w:p w14:paraId="4AE1F194" w14:textId="05575638" w:rsidR="002F1085" w:rsidDel="00116173" w:rsidRDefault="002F1085" w:rsidP="002F1085">
      <w:pPr>
        <w:autoSpaceDE w:val="0"/>
        <w:autoSpaceDN w:val="0"/>
        <w:adjustRightInd w:val="0"/>
        <w:spacing w:after="0" w:line="240" w:lineRule="auto"/>
        <w:rPr>
          <w:del w:id="3232" w:author="Michael Bell" w:date="2013-05-06T17:54:00Z"/>
          <w:rFonts w:ascii="Courier New" w:hAnsi="Courier New" w:cs="Courier New"/>
          <w:color w:val="008000"/>
          <w:sz w:val="20"/>
          <w:szCs w:val="20"/>
          <w:highlight w:val="white"/>
        </w:rPr>
      </w:pPr>
      <w:del w:id="32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58FD8E29" w14:textId="674DA21C" w:rsidR="002F1085" w:rsidDel="00116173" w:rsidRDefault="002F1085" w:rsidP="002F1085">
      <w:pPr>
        <w:autoSpaceDE w:val="0"/>
        <w:autoSpaceDN w:val="0"/>
        <w:adjustRightInd w:val="0"/>
        <w:spacing w:after="0" w:line="240" w:lineRule="auto"/>
        <w:rPr>
          <w:del w:id="3234" w:author="Michael Bell" w:date="2013-05-06T17:54:00Z"/>
          <w:rFonts w:ascii="Courier New" w:hAnsi="Courier New" w:cs="Courier New"/>
          <w:color w:val="008000"/>
          <w:sz w:val="20"/>
          <w:szCs w:val="20"/>
          <w:highlight w:val="white"/>
        </w:rPr>
      </w:pPr>
      <w:del w:id="32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Serial.print(i);</w:delText>
        </w:r>
      </w:del>
    </w:p>
    <w:p w14:paraId="12439B1B" w14:textId="43D3FB69" w:rsidR="002F1085" w:rsidDel="00116173" w:rsidRDefault="002F1085" w:rsidP="002F1085">
      <w:pPr>
        <w:autoSpaceDE w:val="0"/>
        <w:autoSpaceDN w:val="0"/>
        <w:adjustRightInd w:val="0"/>
        <w:spacing w:after="0" w:line="240" w:lineRule="auto"/>
        <w:rPr>
          <w:del w:id="3236" w:author="Michael Bell" w:date="2013-05-06T17:54:00Z"/>
          <w:rFonts w:ascii="Courier New" w:hAnsi="Courier New" w:cs="Courier New"/>
          <w:color w:val="008000"/>
          <w:sz w:val="20"/>
          <w:szCs w:val="20"/>
          <w:highlight w:val="white"/>
        </w:rPr>
      </w:pPr>
      <w:del w:id="32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w:delText>
        </w:r>
      </w:del>
    </w:p>
    <w:p w14:paraId="46A216FA" w14:textId="3874D49A" w:rsidR="002F1085" w:rsidDel="00116173" w:rsidRDefault="002F1085" w:rsidP="002F1085">
      <w:pPr>
        <w:autoSpaceDE w:val="0"/>
        <w:autoSpaceDN w:val="0"/>
        <w:adjustRightInd w:val="0"/>
        <w:spacing w:after="0" w:line="240" w:lineRule="auto"/>
        <w:rPr>
          <w:del w:id="3238" w:author="Michael Bell" w:date="2013-05-06T17:54:00Z"/>
          <w:rFonts w:ascii="Courier New" w:hAnsi="Courier New" w:cs="Courier New"/>
          <w:color w:val="008000"/>
          <w:sz w:val="20"/>
          <w:szCs w:val="20"/>
          <w:highlight w:val="white"/>
        </w:rPr>
      </w:pPr>
      <w:del w:id="32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Serial.println(pointSwitch[i]);</w:delText>
        </w:r>
      </w:del>
    </w:p>
    <w:p w14:paraId="53584930" w14:textId="096E62AF" w:rsidR="002F1085" w:rsidDel="00116173" w:rsidRDefault="002F1085" w:rsidP="002F1085">
      <w:pPr>
        <w:autoSpaceDE w:val="0"/>
        <w:autoSpaceDN w:val="0"/>
        <w:adjustRightInd w:val="0"/>
        <w:spacing w:after="0" w:line="240" w:lineRule="auto"/>
        <w:rPr>
          <w:del w:id="3240" w:author="Michael Bell" w:date="2013-05-06T17:54:00Z"/>
          <w:rFonts w:ascii="Courier New" w:hAnsi="Courier New" w:cs="Courier New"/>
          <w:color w:val="008000"/>
          <w:sz w:val="20"/>
          <w:szCs w:val="20"/>
          <w:highlight w:val="white"/>
        </w:rPr>
      </w:pPr>
      <w:del w:id="32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7CFCA481" w14:textId="41BC6289" w:rsidR="002F1085" w:rsidDel="00116173" w:rsidRDefault="002F1085" w:rsidP="002F1085">
      <w:pPr>
        <w:autoSpaceDE w:val="0"/>
        <w:autoSpaceDN w:val="0"/>
        <w:adjustRightInd w:val="0"/>
        <w:spacing w:after="0" w:line="240" w:lineRule="auto"/>
        <w:rPr>
          <w:del w:id="3242" w:author="Michael Bell" w:date="2013-05-06T17:54:00Z"/>
          <w:rFonts w:ascii="Courier New" w:hAnsi="Courier New" w:cs="Courier New"/>
          <w:color w:val="008000"/>
          <w:sz w:val="20"/>
          <w:szCs w:val="20"/>
          <w:highlight w:val="white"/>
        </w:rPr>
      </w:pPr>
      <w:del w:id="32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xml:space="preserve">//          </w:delText>
        </w:r>
      </w:del>
    </w:p>
    <w:p w14:paraId="033FE28D" w14:textId="394C6896" w:rsidR="002F1085" w:rsidDel="00116173" w:rsidRDefault="002F1085" w:rsidP="002F1085">
      <w:pPr>
        <w:autoSpaceDE w:val="0"/>
        <w:autoSpaceDN w:val="0"/>
        <w:adjustRightInd w:val="0"/>
        <w:spacing w:after="0" w:line="240" w:lineRule="auto"/>
        <w:rPr>
          <w:del w:id="3244" w:author="Michael Bell" w:date="2013-05-06T17:54:00Z"/>
          <w:rFonts w:ascii="Courier New" w:hAnsi="Courier New" w:cs="Courier New"/>
          <w:color w:val="008000"/>
          <w:sz w:val="20"/>
          <w:szCs w:val="20"/>
          <w:highlight w:val="white"/>
        </w:rPr>
      </w:pPr>
      <w:del w:id="32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delay(10000);</w:delText>
        </w:r>
      </w:del>
    </w:p>
    <w:p w14:paraId="44E2EE19" w14:textId="0F17342E" w:rsidR="002F1085" w:rsidDel="00116173" w:rsidRDefault="002F1085" w:rsidP="002F1085">
      <w:pPr>
        <w:autoSpaceDE w:val="0"/>
        <w:autoSpaceDN w:val="0"/>
        <w:adjustRightInd w:val="0"/>
        <w:spacing w:after="0" w:line="240" w:lineRule="auto"/>
        <w:rPr>
          <w:del w:id="3246" w:author="Michael Bell" w:date="2013-05-06T17:54:00Z"/>
          <w:rFonts w:ascii="Courier New" w:hAnsi="Courier New" w:cs="Courier New"/>
          <w:color w:val="000000"/>
          <w:sz w:val="20"/>
          <w:szCs w:val="20"/>
          <w:highlight w:val="white"/>
        </w:rPr>
      </w:pPr>
      <w:del w:id="32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0D51BBC" w14:textId="08397213" w:rsidR="002F1085" w:rsidDel="00116173" w:rsidRDefault="002F1085" w:rsidP="002F1085">
      <w:pPr>
        <w:autoSpaceDE w:val="0"/>
        <w:autoSpaceDN w:val="0"/>
        <w:adjustRightInd w:val="0"/>
        <w:spacing w:after="0" w:line="240" w:lineRule="auto"/>
        <w:rPr>
          <w:del w:id="3248" w:author="Michael Bell" w:date="2013-05-06T17:54:00Z"/>
          <w:rFonts w:ascii="Courier New" w:hAnsi="Courier New" w:cs="Courier New"/>
          <w:color w:val="000000"/>
          <w:sz w:val="20"/>
          <w:szCs w:val="20"/>
          <w:highlight w:val="white"/>
        </w:rPr>
      </w:pPr>
      <w:del w:id="3249" w:author="Michael Bell" w:date="2013-05-06T17:54:00Z">
        <w:r w:rsidDel="00116173">
          <w:rPr>
            <w:rFonts w:ascii="Courier New" w:hAnsi="Courier New" w:cs="Courier New"/>
            <w:color w:val="000000"/>
            <w:sz w:val="20"/>
            <w:szCs w:val="20"/>
            <w:highlight w:val="white"/>
          </w:rPr>
          <w:delText xml:space="preserve">  </w:delText>
        </w:r>
      </w:del>
    </w:p>
    <w:p w14:paraId="1A95E64C" w14:textId="2C54A753" w:rsidR="002F1085" w:rsidDel="00116173" w:rsidRDefault="002F1085" w:rsidP="002F1085">
      <w:pPr>
        <w:autoSpaceDE w:val="0"/>
        <w:autoSpaceDN w:val="0"/>
        <w:adjustRightInd w:val="0"/>
        <w:spacing w:after="0" w:line="240" w:lineRule="auto"/>
        <w:rPr>
          <w:del w:id="3250" w:author="Michael Bell" w:date="2013-05-06T17:54:00Z"/>
          <w:rFonts w:ascii="Courier New" w:hAnsi="Courier New" w:cs="Courier New"/>
          <w:color w:val="000000"/>
          <w:sz w:val="20"/>
          <w:szCs w:val="20"/>
          <w:highlight w:val="white"/>
        </w:rPr>
      </w:pPr>
      <w:del w:id="3251" w:author="Michael Bell" w:date="2013-05-06T17:54:00Z">
        <w:r w:rsidDel="00116173">
          <w:rPr>
            <w:rFonts w:ascii="Courier New" w:hAnsi="Courier New" w:cs="Courier New"/>
            <w:b/>
            <w:bCs/>
            <w:color w:val="000080"/>
            <w:sz w:val="20"/>
            <w:szCs w:val="20"/>
            <w:highlight w:val="white"/>
          </w:rPr>
          <w:delText>}</w:delText>
        </w:r>
      </w:del>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2CD397F5" w14:textId="77777777" w:rsidR="003A2FEE" w:rsidRDefault="003A2FEE" w:rsidP="003A2FEE">
      <w:pPr>
        <w:autoSpaceDE w:val="0"/>
        <w:autoSpaceDN w:val="0"/>
        <w:adjustRightInd w:val="0"/>
        <w:spacing w:after="0" w:line="240" w:lineRule="auto"/>
        <w:rPr>
          <w:ins w:id="3252" w:author="Michael Bell" w:date="2013-05-06T18:08:00Z"/>
          <w:rFonts w:ascii="Courier New" w:hAnsi="Courier New" w:cs="Courier New"/>
          <w:color w:val="008000"/>
          <w:sz w:val="20"/>
          <w:szCs w:val="20"/>
          <w:highlight w:val="white"/>
        </w:rPr>
      </w:pPr>
      <w:ins w:id="3253" w:author="Michael Bell" w:date="2013-05-06T18:08:00Z">
        <w:r>
          <w:rPr>
            <w:rFonts w:ascii="Courier New" w:hAnsi="Courier New" w:cs="Courier New"/>
            <w:color w:val="008000"/>
            <w:sz w:val="20"/>
            <w:szCs w:val="20"/>
            <w:highlight w:val="white"/>
          </w:rPr>
          <w:t>/*</w:t>
        </w:r>
      </w:ins>
    </w:p>
    <w:p w14:paraId="4C795E21" w14:textId="77777777" w:rsidR="003A2FEE" w:rsidRDefault="003A2FEE" w:rsidP="003A2FEE">
      <w:pPr>
        <w:autoSpaceDE w:val="0"/>
        <w:autoSpaceDN w:val="0"/>
        <w:adjustRightInd w:val="0"/>
        <w:spacing w:after="0" w:line="240" w:lineRule="auto"/>
        <w:rPr>
          <w:ins w:id="3254" w:author="Michael Bell" w:date="2013-05-06T18:08:00Z"/>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ins w:id="3255" w:author="Michael Bell" w:date="2013-05-06T18:08:00Z"/>
          <w:rFonts w:ascii="Courier New" w:hAnsi="Courier New" w:cs="Courier New"/>
          <w:color w:val="008000"/>
          <w:sz w:val="20"/>
          <w:szCs w:val="20"/>
          <w:highlight w:val="white"/>
        </w:rPr>
      </w:pPr>
      <w:ins w:id="3256" w:author="Michael Bell" w:date="2013-05-06T18:08:00Z">
        <w:r>
          <w:rPr>
            <w:rFonts w:ascii="Courier New" w:hAnsi="Courier New" w:cs="Courier New"/>
            <w:color w:val="008000"/>
            <w:sz w:val="20"/>
            <w:szCs w:val="20"/>
            <w:highlight w:val="white"/>
          </w:rPr>
          <w:t xml:space="preserve"> BELTRAK</w:t>
        </w:r>
      </w:ins>
    </w:p>
    <w:p w14:paraId="5F9AFF7A" w14:textId="77777777" w:rsidR="003A2FEE" w:rsidRDefault="003A2FEE" w:rsidP="003A2FEE">
      <w:pPr>
        <w:autoSpaceDE w:val="0"/>
        <w:autoSpaceDN w:val="0"/>
        <w:adjustRightInd w:val="0"/>
        <w:spacing w:after="0" w:line="240" w:lineRule="auto"/>
        <w:rPr>
          <w:ins w:id="3257" w:author="Michael Bell" w:date="2013-05-06T18:08:00Z"/>
          <w:rFonts w:ascii="Courier New" w:hAnsi="Courier New" w:cs="Courier New"/>
          <w:color w:val="008000"/>
          <w:sz w:val="20"/>
          <w:szCs w:val="20"/>
          <w:highlight w:val="white"/>
        </w:rPr>
      </w:pPr>
      <w:ins w:id="3258" w:author="Michael Bell" w:date="2013-05-06T18:08:00Z">
        <w:r>
          <w:rPr>
            <w:rFonts w:ascii="Courier New" w:hAnsi="Courier New" w:cs="Courier New"/>
            <w:color w:val="008000"/>
            <w:sz w:val="20"/>
            <w:szCs w:val="20"/>
            <w:highlight w:val="white"/>
          </w:rPr>
          <w:t xml:space="preserve"> </w:t>
        </w:r>
      </w:ins>
    </w:p>
    <w:p w14:paraId="5847C1B6" w14:textId="77777777" w:rsidR="003A2FEE" w:rsidRDefault="003A2FEE" w:rsidP="003A2FEE">
      <w:pPr>
        <w:autoSpaceDE w:val="0"/>
        <w:autoSpaceDN w:val="0"/>
        <w:adjustRightInd w:val="0"/>
        <w:spacing w:after="0" w:line="240" w:lineRule="auto"/>
        <w:rPr>
          <w:ins w:id="3259" w:author="Michael Bell" w:date="2013-05-06T18:08:00Z"/>
          <w:rFonts w:ascii="Courier New" w:hAnsi="Courier New" w:cs="Courier New"/>
          <w:color w:val="008000"/>
          <w:sz w:val="20"/>
          <w:szCs w:val="20"/>
          <w:highlight w:val="white"/>
        </w:rPr>
      </w:pPr>
      <w:ins w:id="3260" w:author="Michael Bell" w:date="2013-05-06T18:08:00Z">
        <w:r>
          <w:rPr>
            <w:rFonts w:ascii="Courier New" w:hAnsi="Courier New" w:cs="Courier New"/>
            <w:color w:val="008000"/>
            <w:sz w:val="20"/>
            <w:szCs w:val="20"/>
            <w:highlight w:val="white"/>
          </w:rPr>
          <w:t xml:space="preserve"> V1.0</w:t>
        </w:r>
      </w:ins>
    </w:p>
    <w:p w14:paraId="53DF4D84" w14:textId="77777777" w:rsidR="003A2FEE" w:rsidRDefault="003A2FEE" w:rsidP="003A2FEE">
      <w:pPr>
        <w:autoSpaceDE w:val="0"/>
        <w:autoSpaceDN w:val="0"/>
        <w:adjustRightInd w:val="0"/>
        <w:spacing w:after="0" w:line="240" w:lineRule="auto"/>
        <w:rPr>
          <w:ins w:id="3261" w:author="Michael Bell" w:date="2013-05-06T18:08:00Z"/>
          <w:rFonts w:ascii="Courier New" w:hAnsi="Courier New" w:cs="Courier New"/>
          <w:color w:val="008000"/>
          <w:sz w:val="20"/>
          <w:szCs w:val="20"/>
          <w:highlight w:val="white"/>
        </w:rPr>
      </w:pPr>
      <w:ins w:id="3262" w:author="Michael Bell" w:date="2013-05-06T18:08:00Z">
        <w:r>
          <w:rPr>
            <w:rFonts w:ascii="Courier New" w:hAnsi="Courier New" w:cs="Courier New"/>
            <w:color w:val="008000"/>
            <w:sz w:val="20"/>
            <w:szCs w:val="20"/>
            <w:highlight w:val="white"/>
          </w:rPr>
          <w:t xml:space="preserve"> </w:t>
        </w:r>
      </w:ins>
    </w:p>
    <w:p w14:paraId="38AD9818" w14:textId="77777777" w:rsidR="003A2FEE" w:rsidRDefault="003A2FEE" w:rsidP="003A2FEE">
      <w:pPr>
        <w:autoSpaceDE w:val="0"/>
        <w:autoSpaceDN w:val="0"/>
        <w:adjustRightInd w:val="0"/>
        <w:spacing w:after="0" w:line="240" w:lineRule="auto"/>
        <w:rPr>
          <w:ins w:id="3263" w:author="Michael Bell" w:date="2013-05-06T18:08:00Z"/>
          <w:rFonts w:ascii="Courier New" w:hAnsi="Courier New" w:cs="Courier New"/>
          <w:color w:val="008000"/>
          <w:sz w:val="20"/>
          <w:szCs w:val="20"/>
          <w:highlight w:val="white"/>
        </w:rPr>
      </w:pPr>
      <w:ins w:id="3264" w:author="Michael Bell" w:date="2013-05-06T18:08:00Z">
        <w:r>
          <w:rPr>
            <w:rFonts w:ascii="Courier New" w:hAnsi="Courier New" w:cs="Courier New"/>
            <w:color w:val="008000"/>
            <w:sz w:val="20"/>
            <w:szCs w:val="20"/>
            <w:highlight w:val="white"/>
          </w:rPr>
          <w:t xml:space="preserve"> Hornby trainset automation</w:t>
        </w:r>
      </w:ins>
    </w:p>
    <w:p w14:paraId="76B0B412" w14:textId="77777777" w:rsidR="003A2FEE" w:rsidRDefault="003A2FEE" w:rsidP="003A2FEE">
      <w:pPr>
        <w:autoSpaceDE w:val="0"/>
        <w:autoSpaceDN w:val="0"/>
        <w:adjustRightInd w:val="0"/>
        <w:spacing w:after="0" w:line="240" w:lineRule="auto"/>
        <w:rPr>
          <w:ins w:id="3265" w:author="Michael Bell" w:date="2013-05-06T18:08:00Z"/>
          <w:rFonts w:ascii="Courier New" w:hAnsi="Courier New" w:cs="Courier New"/>
          <w:color w:val="008000"/>
          <w:sz w:val="20"/>
          <w:szCs w:val="20"/>
          <w:highlight w:val="white"/>
        </w:rPr>
      </w:pPr>
      <w:ins w:id="3266" w:author="Michael Bell" w:date="2013-05-06T18:08:00Z">
        <w:r>
          <w:rPr>
            <w:rFonts w:ascii="Courier New" w:hAnsi="Courier New" w:cs="Courier New"/>
            <w:color w:val="008000"/>
            <w:sz w:val="20"/>
            <w:szCs w:val="20"/>
            <w:highlight w:val="white"/>
          </w:rPr>
          <w:t xml:space="preserve"> </w:t>
        </w:r>
      </w:ins>
    </w:p>
    <w:p w14:paraId="73F91132" w14:textId="77777777" w:rsidR="003A2FEE" w:rsidRDefault="003A2FEE" w:rsidP="003A2FEE">
      <w:pPr>
        <w:autoSpaceDE w:val="0"/>
        <w:autoSpaceDN w:val="0"/>
        <w:adjustRightInd w:val="0"/>
        <w:spacing w:after="0" w:line="240" w:lineRule="auto"/>
        <w:rPr>
          <w:ins w:id="3267" w:author="Michael Bell" w:date="2013-05-06T18:08:00Z"/>
          <w:rFonts w:ascii="Courier New" w:hAnsi="Courier New" w:cs="Courier New"/>
          <w:color w:val="008000"/>
          <w:sz w:val="20"/>
          <w:szCs w:val="20"/>
          <w:highlight w:val="white"/>
        </w:rPr>
      </w:pPr>
      <w:ins w:id="3268" w:author="Michael Bell" w:date="2013-05-06T18:08:00Z">
        <w:r>
          <w:rPr>
            <w:rFonts w:ascii="Courier New" w:hAnsi="Courier New" w:cs="Courier New"/>
            <w:color w:val="008000"/>
            <w:sz w:val="20"/>
            <w:szCs w:val="20"/>
            <w:highlight w:val="white"/>
          </w:rPr>
          <w:t xml:space="preserve"> By Michael Bell</w:t>
        </w:r>
      </w:ins>
    </w:p>
    <w:p w14:paraId="35159257" w14:textId="77777777" w:rsidR="003A2FEE" w:rsidRDefault="003A2FEE" w:rsidP="003A2FEE">
      <w:pPr>
        <w:autoSpaceDE w:val="0"/>
        <w:autoSpaceDN w:val="0"/>
        <w:adjustRightInd w:val="0"/>
        <w:spacing w:after="0" w:line="240" w:lineRule="auto"/>
        <w:rPr>
          <w:ins w:id="3269" w:author="Michael Bell" w:date="2013-05-06T18:08:00Z"/>
          <w:rFonts w:ascii="Courier New" w:hAnsi="Courier New" w:cs="Courier New"/>
          <w:color w:val="008000"/>
          <w:sz w:val="20"/>
          <w:szCs w:val="20"/>
          <w:highlight w:val="white"/>
        </w:rPr>
      </w:pPr>
      <w:ins w:id="3270" w:author="Michael Bell" w:date="2013-05-06T18:08:00Z">
        <w:r>
          <w:rPr>
            <w:rFonts w:ascii="Courier New" w:hAnsi="Courier New" w:cs="Courier New"/>
            <w:color w:val="008000"/>
            <w:sz w:val="20"/>
            <w:szCs w:val="20"/>
            <w:highlight w:val="white"/>
          </w:rPr>
          <w:t xml:space="preserve"> </w:t>
        </w:r>
      </w:ins>
    </w:p>
    <w:p w14:paraId="179BF218" w14:textId="77777777" w:rsidR="003A2FEE" w:rsidRDefault="003A2FEE" w:rsidP="003A2FEE">
      <w:pPr>
        <w:autoSpaceDE w:val="0"/>
        <w:autoSpaceDN w:val="0"/>
        <w:adjustRightInd w:val="0"/>
        <w:spacing w:after="0" w:line="240" w:lineRule="auto"/>
        <w:rPr>
          <w:ins w:id="3271" w:author="Michael Bell" w:date="2013-05-06T18:08:00Z"/>
          <w:rFonts w:ascii="Courier New" w:hAnsi="Courier New" w:cs="Courier New"/>
          <w:color w:val="008000"/>
          <w:sz w:val="20"/>
          <w:szCs w:val="20"/>
          <w:highlight w:val="white"/>
        </w:rPr>
      </w:pPr>
      <w:ins w:id="3272" w:author="Michael Bell" w:date="2013-05-06T18:08:00Z">
        <w:r>
          <w:rPr>
            <w:rFonts w:ascii="Courier New" w:hAnsi="Courier New" w:cs="Courier New"/>
            <w:color w:val="008000"/>
            <w:sz w:val="20"/>
            <w:szCs w:val="20"/>
            <w:highlight w:val="white"/>
          </w:rPr>
          <w:t xml:space="preserve"> Programing started: 02/02/2013 at 14:08</w:t>
        </w:r>
      </w:ins>
    </w:p>
    <w:p w14:paraId="54A33811" w14:textId="77777777" w:rsidR="003A2FEE" w:rsidRDefault="003A2FEE" w:rsidP="003A2FEE">
      <w:pPr>
        <w:autoSpaceDE w:val="0"/>
        <w:autoSpaceDN w:val="0"/>
        <w:adjustRightInd w:val="0"/>
        <w:spacing w:after="0" w:line="240" w:lineRule="auto"/>
        <w:rPr>
          <w:ins w:id="3273" w:author="Michael Bell" w:date="2013-05-06T18:08:00Z"/>
          <w:rFonts w:ascii="Courier New" w:hAnsi="Courier New" w:cs="Courier New"/>
          <w:color w:val="008000"/>
          <w:sz w:val="20"/>
          <w:szCs w:val="20"/>
          <w:highlight w:val="white"/>
        </w:rPr>
      </w:pPr>
      <w:ins w:id="3274" w:author="Michael Bell" w:date="2013-05-06T18:08:00Z">
        <w:r>
          <w:rPr>
            <w:rFonts w:ascii="Courier New" w:hAnsi="Courier New" w:cs="Courier New"/>
            <w:color w:val="008000"/>
            <w:sz w:val="20"/>
            <w:szCs w:val="20"/>
            <w:highlight w:val="white"/>
          </w:rPr>
          <w:t xml:space="preserve"> </w:t>
        </w:r>
      </w:ins>
    </w:p>
    <w:p w14:paraId="14AACA9B" w14:textId="77777777" w:rsidR="003A2FEE" w:rsidRDefault="003A2FEE" w:rsidP="003A2FEE">
      <w:pPr>
        <w:autoSpaceDE w:val="0"/>
        <w:autoSpaceDN w:val="0"/>
        <w:adjustRightInd w:val="0"/>
        <w:spacing w:after="0" w:line="240" w:lineRule="auto"/>
        <w:rPr>
          <w:ins w:id="3275" w:author="Michael Bell" w:date="2013-05-06T18:08:00Z"/>
          <w:rFonts w:ascii="Courier New" w:hAnsi="Courier New" w:cs="Courier New"/>
          <w:color w:val="008000"/>
          <w:sz w:val="20"/>
          <w:szCs w:val="20"/>
          <w:highlight w:val="white"/>
        </w:rPr>
      </w:pPr>
      <w:ins w:id="3276" w:author="Michael Bell" w:date="2013-05-06T18:08:00Z">
        <w:r>
          <w:rPr>
            <w:rFonts w:ascii="Courier New" w:hAnsi="Courier New" w:cs="Courier New"/>
            <w:color w:val="008000"/>
            <w:sz w:val="20"/>
            <w:szCs w:val="20"/>
            <w:highlight w:val="white"/>
          </w:rPr>
          <w:t xml:space="preserve"> Programing completed: 06/05/2013 at 17:45</w:t>
        </w:r>
      </w:ins>
    </w:p>
    <w:p w14:paraId="772B5B65" w14:textId="77777777" w:rsidR="003A2FEE" w:rsidRDefault="003A2FEE" w:rsidP="003A2FEE">
      <w:pPr>
        <w:autoSpaceDE w:val="0"/>
        <w:autoSpaceDN w:val="0"/>
        <w:adjustRightInd w:val="0"/>
        <w:spacing w:after="0" w:line="240" w:lineRule="auto"/>
        <w:rPr>
          <w:ins w:id="3277" w:author="Michael Bell" w:date="2013-05-06T18:08:00Z"/>
          <w:rFonts w:ascii="Courier New" w:hAnsi="Courier New" w:cs="Courier New"/>
          <w:color w:val="008000"/>
          <w:sz w:val="20"/>
          <w:szCs w:val="20"/>
          <w:highlight w:val="white"/>
        </w:rPr>
      </w:pPr>
      <w:ins w:id="3278" w:author="Michael Bell" w:date="2013-05-06T18:08:00Z">
        <w:r>
          <w:rPr>
            <w:rFonts w:ascii="Courier New" w:hAnsi="Courier New" w:cs="Courier New"/>
            <w:color w:val="008000"/>
            <w:sz w:val="20"/>
            <w:szCs w:val="20"/>
            <w:highlight w:val="white"/>
          </w:rPr>
          <w:t xml:space="preserve"> </w:t>
        </w:r>
      </w:ins>
    </w:p>
    <w:p w14:paraId="555E2FA5" w14:textId="77777777" w:rsidR="003A2FEE" w:rsidRDefault="003A2FEE" w:rsidP="003A2FEE">
      <w:pPr>
        <w:autoSpaceDE w:val="0"/>
        <w:autoSpaceDN w:val="0"/>
        <w:adjustRightInd w:val="0"/>
        <w:spacing w:after="0" w:line="240" w:lineRule="auto"/>
        <w:rPr>
          <w:ins w:id="3279" w:author="Michael Bell" w:date="2013-05-06T18:08:00Z"/>
          <w:rFonts w:ascii="Courier New" w:hAnsi="Courier New" w:cs="Courier New"/>
          <w:color w:val="000000"/>
          <w:sz w:val="20"/>
          <w:szCs w:val="20"/>
          <w:highlight w:val="white"/>
        </w:rPr>
      </w:pPr>
      <w:ins w:id="3280" w:author="Michael Bell" w:date="2013-05-06T18:08:00Z">
        <w:r>
          <w:rPr>
            <w:rFonts w:ascii="Courier New" w:hAnsi="Courier New" w:cs="Courier New"/>
            <w:color w:val="008000"/>
            <w:sz w:val="20"/>
            <w:szCs w:val="20"/>
            <w:highlight w:val="white"/>
          </w:rPr>
          <w:t xml:space="preserve"> */</w:t>
        </w:r>
      </w:ins>
    </w:p>
    <w:p w14:paraId="1956B3D2" w14:textId="77777777" w:rsidR="003A2FEE" w:rsidRDefault="003A2FEE" w:rsidP="003A2FEE">
      <w:pPr>
        <w:autoSpaceDE w:val="0"/>
        <w:autoSpaceDN w:val="0"/>
        <w:adjustRightInd w:val="0"/>
        <w:spacing w:after="0" w:line="240" w:lineRule="auto"/>
        <w:rPr>
          <w:ins w:id="3281" w:author="Michael Bell" w:date="2013-05-06T18:08:00Z"/>
          <w:rFonts w:ascii="Courier New" w:hAnsi="Courier New" w:cs="Courier New"/>
          <w:color w:val="000000"/>
          <w:sz w:val="20"/>
          <w:szCs w:val="20"/>
          <w:highlight w:val="white"/>
        </w:rPr>
      </w:pPr>
      <w:ins w:id="3282" w:author="Michael Bell" w:date="2013-05-06T18:08:00Z">
        <w:r>
          <w:rPr>
            <w:rFonts w:ascii="Courier New" w:hAnsi="Courier New" w:cs="Courier New"/>
            <w:color w:val="000000"/>
            <w:sz w:val="20"/>
            <w:szCs w:val="20"/>
            <w:highlight w:val="white"/>
          </w:rPr>
          <w:t xml:space="preserve"> </w:t>
        </w:r>
      </w:ins>
    </w:p>
    <w:p w14:paraId="2E3D41D4" w14:textId="77777777" w:rsidR="003A2FEE" w:rsidRDefault="003A2FEE" w:rsidP="003A2FEE">
      <w:pPr>
        <w:autoSpaceDE w:val="0"/>
        <w:autoSpaceDN w:val="0"/>
        <w:adjustRightInd w:val="0"/>
        <w:spacing w:after="0" w:line="240" w:lineRule="auto"/>
        <w:rPr>
          <w:ins w:id="3283" w:author="Michael Bell" w:date="2013-05-06T18:08:00Z"/>
          <w:rFonts w:ascii="Courier New" w:hAnsi="Courier New" w:cs="Courier New"/>
          <w:color w:val="008000"/>
          <w:sz w:val="20"/>
          <w:szCs w:val="20"/>
          <w:highlight w:val="white"/>
        </w:rPr>
      </w:pPr>
      <w:ins w:id="3284" w:author="Michael Bell" w:date="2013-05-06T18:0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ins>
    </w:p>
    <w:p w14:paraId="7F1320E0" w14:textId="77777777" w:rsidR="003A2FEE" w:rsidRDefault="003A2FEE" w:rsidP="003A2FEE">
      <w:pPr>
        <w:autoSpaceDE w:val="0"/>
        <w:autoSpaceDN w:val="0"/>
        <w:adjustRightInd w:val="0"/>
        <w:spacing w:after="0" w:line="240" w:lineRule="auto"/>
        <w:rPr>
          <w:ins w:id="3285" w:author="Michael Bell" w:date="2013-05-06T18:08:00Z"/>
          <w:rFonts w:ascii="Courier New" w:hAnsi="Courier New" w:cs="Courier New"/>
          <w:color w:val="000000"/>
          <w:sz w:val="20"/>
          <w:szCs w:val="20"/>
          <w:highlight w:val="white"/>
        </w:rPr>
      </w:pPr>
      <w:ins w:id="3286" w:author="Michael Bell" w:date="2013-05-06T18:08:00Z">
        <w:r>
          <w:rPr>
            <w:rFonts w:ascii="Courier New" w:hAnsi="Courier New" w:cs="Courier New"/>
            <w:color w:val="008000"/>
            <w:sz w:val="20"/>
            <w:szCs w:val="20"/>
            <w:highlight w:val="white"/>
          </w:rPr>
          <w:t xml:space="preserve"> in which case it goes up untill it reaches an option*/</w:t>
        </w:r>
      </w:ins>
    </w:p>
    <w:p w14:paraId="1BE140CA" w14:textId="77777777" w:rsidR="003A2FEE" w:rsidRDefault="003A2FEE" w:rsidP="003A2FEE">
      <w:pPr>
        <w:autoSpaceDE w:val="0"/>
        <w:autoSpaceDN w:val="0"/>
        <w:adjustRightInd w:val="0"/>
        <w:spacing w:after="0" w:line="240" w:lineRule="auto"/>
        <w:rPr>
          <w:ins w:id="3287" w:author="Michael Bell" w:date="2013-05-06T18:08:00Z"/>
          <w:rFonts w:ascii="Courier New" w:hAnsi="Courier New" w:cs="Courier New"/>
          <w:color w:val="000000"/>
          <w:sz w:val="20"/>
          <w:szCs w:val="20"/>
          <w:highlight w:val="white"/>
        </w:rPr>
      </w:pPr>
      <w:ins w:id="3288" w:author="Michael Bell" w:date="2013-05-06T18:08:00Z">
        <w:r>
          <w:rPr>
            <w:rFonts w:ascii="Courier New" w:hAnsi="Courier New" w:cs="Courier New"/>
            <w:color w:val="000000"/>
            <w:sz w:val="20"/>
            <w:szCs w:val="20"/>
            <w:highlight w:val="white"/>
          </w:rPr>
          <w:t xml:space="preserve"> </w:t>
        </w:r>
      </w:ins>
    </w:p>
    <w:p w14:paraId="2B7F5256" w14:textId="77777777" w:rsidR="003A2FEE" w:rsidRDefault="003A2FEE" w:rsidP="003A2FEE">
      <w:pPr>
        <w:autoSpaceDE w:val="0"/>
        <w:autoSpaceDN w:val="0"/>
        <w:adjustRightInd w:val="0"/>
        <w:spacing w:after="0" w:line="240" w:lineRule="auto"/>
        <w:rPr>
          <w:ins w:id="3289" w:author="Michael Bell" w:date="2013-05-06T18:08:00Z"/>
          <w:rFonts w:ascii="Courier New" w:hAnsi="Courier New" w:cs="Courier New"/>
          <w:color w:val="000000"/>
          <w:sz w:val="20"/>
          <w:szCs w:val="20"/>
          <w:highlight w:val="white"/>
        </w:rPr>
      </w:pPr>
      <w:ins w:id="3290" w:author="Michael Bell" w:date="2013-05-06T18:0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86759F" w14:textId="77777777" w:rsidR="003A2FEE" w:rsidRDefault="003A2FEE" w:rsidP="003A2FEE">
      <w:pPr>
        <w:autoSpaceDE w:val="0"/>
        <w:autoSpaceDN w:val="0"/>
        <w:adjustRightInd w:val="0"/>
        <w:spacing w:after="0" w:line="240" w:lineRule="auto"/>
        <w:rPr>
          <w:ins w:id="3291" w:author="Michael Bell" w:date="2013-05-06T18:08:00Z"/>
          <w:rFonts w:ascii="Courier New" w:hAnsi="Courier New" w:cs="Courier New"/>
          <w:color w:val="000000"/>
          <w:sz w:val="20"/>
          <w:szCs w:val="20"/>
          <w:highlight w:val="white"/>
        </w:rPr>
      </w:pPr>
      <w:ins w:id="3292" w:author="Michael Bell" w:date="2013-05-06T18:08:00Z">
        <w:r>
          <w:rPr>
            <w:rFonts w:ascii="Courier New" w:hAnsi="Courier New" w:cs="Courier New"/>
            <w:b/>
            <w:bCs/>
            <w:color w:val="000080"/>
            <w:sz w:val="20"/>
            <w:szCs w:val="20"/>
            <w:highlight w:val="white"/>
          </w:rPr>
          <w:t>{</w:t>
        </w:r>
      </w:ins>
    </w:p>
    <w:p w14:paraId="175B4070" w14:textId="77777777" w:rsidR="003A2FEE" w:rsidRDefault="003A2FEE" w:rsidP="003A2FEE">
      <w:pPr>
        <w:autoSpaceDE w:val="0"/>
        <w:autoSpaceDN w:val="0"/>
        <w:adjustRightInd w:val="0"/>
        <w:spacing w:after="0" w:line="240" w:lineRule="auto"/>
        <w:rPr>
          <w:ins w:id="3293" w:author="Michael Bell" w:date="2013-05-06T18:08:00Z"/>
          <w:rFonts w:ascii="Courier New" w:hAnsi="Courier New" w:cs="Courier New"/>
          <w:color w:val="000000"/>
          <w:sz w:val="20"/>
          <w:szCs w:val="20"/>
          <w:highlight w:val="white"/>
        </w:rPr>
      </w:pPr>
      <w:ins w:id="3294"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2C3BCD7" w14:textId="77777777" w:rsidR="003A2FEE" w:rsidRDefault="003A2FEE" w:rsidP="003A2FEE">
      <w:pPr>
        <w:autoSpaceDE w:val="0"/>
        <w:autoSpaceDN w:val="0"/>
        <w:adjustRightInd w:val="0"/>
        <w:spacing w:after="0" w:line="240" w:lineRule="auto"/>
        <w:rPr>
          <w:ins w:id="3295" w:author="Michael Bell" w:date="2013-05-06T18:08:00Z"/>
          <w:rFonts w:ascii="Courier New" w:hAnsi="Courier New" w:cs="Courier New"/>
          <w:color w:val="000000"/>
          <w:sz w:val="20"/>
          <w:szCs w:val="20"/>
          <w:highlight w:val="white"/>
        </w:rPr>
      </w:pPr>
      <w:ins w:id="3296"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A3047C4" w14:textId="77777777" w:rsidR="003A2FEE" w:rsidRDefault="003A2FEE" w:rsidP="003A2FEE">
      <w:pPr>
        <w:autoSpaceDE w:val="0"/>
        <w:autoSpaceDN w:val="0"/>
        <w:adjustRightInd w:val="0"/>
        <w:spacing w:after="0" w:line="240" w:lineRule="auto"/>
        <w:rPr>
          <w:ins w:id="3297" w:author="Michael Bell" w:date="2013-05-06T18:08:00Z"/>
          <w:rFonts w:ascii="Courier New" w:hAnsi="Courier New" w:cs="Courier New"/>
          <w:color w:val="000000"/>
          <w:sz w:val="20"/>
          <w:szCs w:val="20"/>
          <w:highlight w:val="white"/>
        </w:rPr>
      </w:pPr>
      <w:ins w:id="3298"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393E04DE" w14:textId="77777777" w:rsidR="003A2FEE" w:rsidRDefault="003A2FEE" w:rsidP="003A2FEE">
      <w:pPr>
        <w:autoSpaceDE w:val="0"/>
        <w:autoSpaceDN w:val="0"/>
        <w:adjustRightInd w:val="0"/>
        <w:spacing w:after="0" w:line="240" w:lineRule="auto"/>
        <w:rPr>
          <w:ins w:id="3299" w:author="Michael Bell" w:date="2013-05-06T18:08:00Z"/>
          <w:rFonts w:ascii="Courier New" w:hAnsi="Courier New" w:cs="Courier New"/>
          <w:color w:val="000000"/>
          <w:sz w:val="20"/>
          <w:szCs w:val="20"/>
          <w:highlight w:val="white"/>
        </w:rPr>
      </w:pPr>
      <w:ins w:id="3300"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B4D8A3F" w14:textId="77777777" w:rsidR="003A2FEE" w:rsidRDefault="003A2FEE" w:rsidP="003A2FEE">
      <w:pPr>
        <w:autoSpaceDE w:val="0"/>
        <w:autoSpaceDN w:val="0"/>
        <w:adjustRightInd w:val="0"/>
        <w:spacing w:after="0" w:line="240" w:lineRule="auto"/>
        <w:rPr>
          <w:ins w:id="3301" w:author="Michael Bell" w:date="2013-05-06T18:08:00Z"/>
          <w:rFonts w:ascii="Courier New" w:hAnsi="Courier New" w:cs="Courier New"/>
          <w:color w:val="000000"/>
          <w:sz w:val="20"/>
          <w:szCs w:val="20"/>
          <w:highlight w:val="white"/>
        </w:rPr>
      </w:pPr>
      <w:ins w:id="3302" w:author="Michael Bell" w:date="2013-05-06T18:08:00Z">
        <w:r>
          <w:rPr>
            <w:rFonts w:ascii="Courier New" w:hAnsi="Courier New" w:cs="Courier New"/>
            <w:color w:val="000000"/>
            <w:sz w:val="20"/>
            <w:szCs w:val="20"/>
            <w:highlight w:val="white"/>
          </w:rPr>
          <w:t xml:space="preserve">      </w:t>
        </w:r>
      </w:ins>
    </w:p>
    <w:p w14:paraId="08BD6550" w14:textId="77777777" w:rsidR="003A2FEE" w:rsidRDefault="003A2FEE" w:rsidP="003A2FEE">
      <w:pPr>
        <w:autoSpaceDE w:val="0"/>
        <w:autoSpaceDN w:val="0"/>
        <w:adjustRightInd w:val="0"/>
        <w:spacing w:after="0" w:line="240" w:lineRule="auto"/>
        <w:rPr>
          <w:ins w:id="3303" w:author="Michael Bell" w:date="2013-05-06T18:08:00Z"/>
          <w:rFonts w:ascii="Courier New" w:hAnsi="Courier New" w:cs="Courier New"/>
          <w:color w:val="000000"/>
          <w:sz w:val="20"/>
          <w:szCs w:val="20"/>
          <w:highlight w:val="white"/>
        </w:rPr>
      </w:pPr>
      <w:ins w:id="3304"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4E45A0B" w14:textId="77777777" w:rsidR="003A2FEE" w:rsidRDefault="003A2FEE" w:rsidP="003A2FEE">
      <w:pPr>
        <w:autoSpaceDE w:val="0"/>
        <w:autoSpaceDN w:val="0"/>
        <w:adjustRightInd w:val="0"/>
        <w:spacing w:after="0" w:line="240" w:lineRule="auto"/>
        <w:rPr>
          <w:ins w:id="3305" w:author="Michael Bell" w:date="2013-05-06T18:08:00Z"/>
          <w:rFonts w:ascii="Courier New" w:hAnsi="Courier New" w:cs="Courier New"/>
          <w:color w:val="000000"/>
          <w:sz w:val="20"/>
          <w:szCs w:val="20"/>
          <w:highlight w:val="white"/>
        </w:rPr>
      </w:pPr>
      <w:ins w:id="3306"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75F49BD" w14:textId="77777777" w:rsidR="003A2FEE" w:rsidRDefault="003A2FEE" w:rsidP="003A2FEE">
      <w:pPr>
        <w:autoSpaceDE w:val="0"/>
        <w:autoSpaceDN w:val="0"/>
        <w:adjustRightInd w:val="0"/>
        <w:spacing w:after="0" w:line="240" w:lineRule="auto"/>
        <w:rPr>
          <w:ins w:id="3307" w:author="Michael Bell" w:date="2013-05-06T18:08:00Z"/>
          <w:rFonts w:ascii="Courier New" w:hAnsi="Courier New" w:cs="Courier New"/>
          <w:color w:val="000000"/>
          <w:sz w:val="20"/>
          <w:szCs w:val="20"/>
          <w:highlight w:val="white"/>
        </w:rPr>
      </w:pPr>
      <w:ins w:id="3308" w:author="Michael Bell" w:date="2013-05-06T18:08:00Z">
        <w:r>
          <w:rPr>
            <w:rFonts w:ascii="Courier New" w:hAnsi="Courier New" w:cs="Courier New"/>
            <w:color w:val="000000"/>
            <w:sz w:val="20"/>
            <w:szCs w:val="20"/>
            <w:highlight w:val="white"/>
          </w:rPr>
          <w:t xml:space="preserve">      </w:t>
        </w:r>
      </w:ins>
    </w:p>
    <w:p w14:paraId="0D9CA72A" w14:textId="77777777" w:rsidR="003A2FEE" w:rsidRDefault="003A2FEE" w:rsidP="003A2FEE">
      <w:pPr>
        <w:autoSpaceDE w:val="0"/>
        <w:autoSpaceDN w:val="0"/>
        <w:adjustRightInd w:val="0"/>
        <w:spacing w:after="0" w:line="240" w:lineRule="auto"/>
        <w:rPr>
          <w:ins w:id="3309" w:author="Michael Bell" w:date="2013-05-06T18:08:00Z"/>
          <w:rFonts w:ascii="Courier New" w:hAnsi="Courier New" w:cs="Courier New"/>
          <w:color w:val="000000"/>
          <w:sz w:val="20"/>
          <w:szCs w:val="20"/>
          <w:highlight w:val="white"/>
        </w:rPr>
      </w:pPr>
      <w:ins w:id="3310"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DC59F05" w14:textId="77777777" w:rsidR="003A2FEE" w:rsidRDefault="003A2FEE" w:rsidP="003A2FEE">
      <w:pPr>
        <w:autoSpaceDE w:val="0"/>
        <w:autoSpaceDN w:val="0"/>
        <w:adjustRightInd w:val="0"/>
        <w:spacing w:after="0" w:line="240" w:lineRule="auto"/>
        <w:rPr>
          <w:ins w:id="3311" w:author="Michael Bell" w:date="2013-05-06T18:08:00Z"/>
          <w:rFonts w:ascii="Courier New" w:hAnsi="Courier New" w:cs="Courier New"/>
          <w:color w:val="000000"/>
          <w:sz w:val="20"/>
          <w:szCs w:val="20"/>
          <w:highlight w:val="white"/>
        </w:rPr>
      </w:pPr>
      <w:ins w:id="3312"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1725577" w14:textId="77777777" w:rsidR="003A2FEE" w:rsidRDefault="003A2FEE" w:rsidP="003A2FEE">
      <w:pPr>
        <w:autoSpaceDE w:val="0"/>
        <w:autoSpaceDN w:val="0"/>
        <w:adjustRightInd w:val="0"/>
        <w:spacing w:after="0" w:line="240" w:lineRule="auto"/>
        <w:rPr>
          <w:ins w:id="3313" w:author="Michael Bell" w:date="2013-05-06T18:08:00Z"/>
          <w:rFonts w:ascii="Courier New" w:hAnsi="Courier New" w:cs="Courier New"/>
          <w:color w:val="000000"/>
          <w:sz w:val="20"/>
          <w:szCs w:val="20"/>
          <w:highlight w:val="white"/>
        </w:rPr>
      </w:pPr>
      <w:ins w:id="3314" w:author="Michael Bell" w:date="2013-05-06T18:08:00Z">
        <w:r>
          <w:rPr>
            <w:rFonts w:ascii="Courier New" w:hAnsi="Courier New" w:cs="Courier New"/>
            <w:color w:val="000000"/>
            <w:sz w:val="20"/>
            <w:szCs w:val="20"/>
            <w:highlight w:val="white"/>
          </w:rPr>
          <w:t xml:space="preserve">    </w:t>
        </w:r>
      </w:ins>
    </w:p>
    <w:p w14:paraId="0A45771F" w14:textId="77777777" w:rsidR="003A2FEE" w:rsidRDefault="003A2FEE" w:rsidP="003A2FEE">
      <w:pPr>
        <w:autoSpaceDE w:val="0"/>
        <w:autoSpaceDN w:val="0"/>
        <w:adjustRightInd w:val="0"/>
        <w:spacing w:after="0" w:line="240" w:lineRule="auto"/>
        <w:rPr>
          <w:ins w:id="3315" w:author="Michael Bell" w:date="2013-05-06T18:08:00Z"/>
          <w:rFonts w:ascii="Courier New" w:hAnsi="Courier New" w:cs="Courier New"/>
          <w:color w:val="000000"/>
          <w:sz w:val="20"/>
          <w:szCs w:val="20"/>
          <w:highlight w:val="white"/>
        </w:rPr>
      </w:pPr>
      <w:ins w:id="3316"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25F79F47" w14:textId="77777777" w:rsidR="003A2FEE" w:rsidRDefault="003A2FEE" w:rsidP="003A2FEE">
      <w:pPr>
        <w:autoSpaceDE w:val="0"/>
        <w:autoSpaceDN w:val="0"/>
        <w:adjustRightInd w:val="0"/>
        <w:spacing w:after="0" w:line="240" w:lineRule="auto"/>
        <w:rPr>
          <w:ins w:id="3317" w:author="Michael Bell" w:date="2013-05-06T18:08:00Z"/>
          <w:rFonts w:ascii="Courier New" w:hAnsi="Courier New" w:cs="Courier New"/>
          <w:color w:val="000000"/>
          <w:sz w:val="20"/>
          <w:szCs w:val="20"/>
          <w:highlight w:val="white"/>
        </w:rPr>
      </w:pPr>
      <w:ins w:id="3318"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7A6376B" w14:textId="77777777" w:rsidR="003A2FEE" w:rsidRDefault="003A2FEE" w:rsidP="003A2FEE">
      <w:pPr>
        <w:autoSpaceDE w:val="0"/>
        <w:autoSpaceDN w:val="0"/>
        <w:adjustRightInd w:val="0"/>
        <w:spacing w:after="0" w:line="240" w:lineRule="auto"/>
        <w:rPr>
          <w:ins w:id="3319" w:author="Michael Bell" w:date="2013-05-06T18:08:00Z"/>
          <w:rFonts w:ascii="Courier New" w:hAnsi="Courier New" w:cs="Courier New"/>
          <w:color w:val="008000"/>
          <w:sz w:val="20"/>
          <w:szCs w:val="20"/>
          <w:highlight w:val="white"/>
        </w:rPr>
      </w:pPr>
      <w:ins w:id="3320" w:author="Michael Bell" w:date="2013-05-06T18:08: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2EA8C86F" w14:textId="77777777" w:rsidR="003A2FEE" w:rsidRDefault="003A2FEE" w:rsidP="003A2FEE">
      <w:pPr>
        <w:autoSpaceDE w:val="0"/>
        <w:autoSpaceDN w:val="0"/>
        <w:adjustRightInd w:val="0"/>
        <w:spacing w:after="0" w:line="240" w:lineRule="auto"/>
        <w:rPr>
          <w:ins w:id="3321" w:author="Michael Bell" w:date="2013-05-06T18:08:00Z"/>
          <w:rFonts w:ascii="Courier New" w:hAnsi="Courier New" w:cs="Courier New"/>
          <w:color w:val="000000"/>
          <w:sz w:val="20"/>
          <w:szCs w:val="20"/>
          <w:highlight w:val="white"/>
        </w:rPr>
      </w:pPr>
      <w:ins w:id="3322" w:author="Michael Bell" w:date="2013-05-06T18:08: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1C1E0585" w14:textId="77777777" w:rsidR="003A2FEE" w:rsidRDefault="003A2FEE" w:rsidP="003A2FEE">
      <w:pPr>
        <w:autoSpaceDE w:val="0"/>
        <w:autoSpaceDN w:val="0"/>
        <w:adjustRightInd w:val="0"/>
        <w:spacing w:after="0" w:line="240" w:lineRule="auto"/>
        <w:rPr>
          <w:ins w:id="3323" w:author="Michael Bell" w:date="2013-05-06T18:08:00Z"/>
          <w:rFonts w:ascii="Courier New" w:hAnsi="Courier New" w:cs="Courier New"/>
          <w:color w:val="000000"/>
          <w:sz w:val="20"/>
          <w:szCs w:val="20"/>
          <w:highlight w:val="white"/>
        </w:rPr>
      </w:pPr>
      <w:ins w:id="3324"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6C685D3" w14:textId="77777777" w:rsidR="003A2FEE" w:rsidRDefault="003A2FEE" w:rsidP="003A2FEE">
      <w:pPr>
        <w:autoSpaceDE w:val="0"/>
        <w:autoSpaceDN w:val="0"/>
        <w:adjustRightInd w:val="0"/>
        <w:spacing w:after="0" w:line="240" w:lineRule="auto"/>
        <w:rPr>
          <w:ins w:id="3325" w:author="Michael Bell" w:date="2013-05-06T18:08:00Z"/>
          <w:rFonts w:ascii="Courier New" w:hAnsi="Courier New" w:cs="Courier New"/>
          <w:color w:val="000000"/>
          <w:sz w:val="20"/>
          <w:szCs w:val="20"/>
          <w:highlight w:val="white"/>
        </w:rPr>
      </w:pPr>
      <w:ins w:id="3326"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F0CA2CE" w14:textId="4908C692" w:rsidR="002F1085" w:rsidDel="00116173" w:rsidRDefault="003A2FEE" w:rsidP="003A2FEE">
      <w:pPr>
        <w:autoSpaceDE w:val="0"/>
        <w:autoSpaceDN w:val="0"/>
        <w:adjustRightInd w:val="0"/>
        <w:spacing w:after="0" w:line="240" w:lineRule="auto"/>
        <w:rPr>
          <w:del w:id="3327" w:author="Michael Bell" w:date="2013-05-06T17:54:00Z"/>
          <w:rFonts w:ascii="Courier New" w:hAnsi="Courier New" w:cs="Courier New"/>
          <w:color w:val="008000"/>
          <w:sz w:val="20"/>
          <w:szCs w:val="20"/>
          <w:highlight w:val="white"/>
        </w:rPr>
      </w:pPr>
      <w:ins w:id="3328" w:author="Michael Bell" w:date="2013-05-06T18:08:00Z">
        <w:r>
          <w:rPr>
            <w:rFonts w:ascii="Courier New" w:hAnsi="Courier New" w:cs="Courier New"/>
            <w:b/>
            <w:bCs/>
            <w:color w:val="000080"/>
            <w:sz w:val="20"/>
            <w:szCs w:val="20"/>
            <w:highlight w:val="white"/>
          </w:rPr>
          <w:t>}</w:t>
        </w:r>
      </w:ins>
      <w:del w:id="3329" w:author="Michael Bell" w:date="2013-05-06T17:54:00Z">
        <w:r w:rsidR="002F1085" w:rsidDel="00116173">
          <w:rPr>
            <w:rFonts w:ascii="Courier New" w:hAnsi="Courier New" w:cs="Courier New"/>
            <w:color w:val="008000"/>
            <w:sz w:val="20"/>
            <w:szCs w:val="20"/>
            <w:highlight w:val="white"/>
          </w:rPr>
          <w:delText>/*</w:delText>
        </w:r>
      </w:del>
    </w:p>
    <w:p w14:paraId="22CEB7FE" w14:textId="17686F13" w:rsidR="002F1085" w:rsidDel="00116173" w:rsidRDefault="002F1085" w:rsidP="002F1085">
      <w:pPr>
        <w:autoSpaceDE w:val="0"/>
        <w:autoSpaceDN w:val="0"/>
        <w:adjustRightInd w:val="0"/>
        <w:spacing w:after="0" w:line="240" w:lineRule="auto"/>
        <w:rPr>
          <w:del w:id="3330" w:author="Michael Bell" w:date="2013-05-06T17:54:00Z"/>
          <w:rFonts w:ascii="Courier New" w:hAnsi="Courier New" w:cs="Courier New"/>
          <w:color w:val="008000"/>
          <w:sz w:val="20"/>
          <w:szCs w:val="20"/>
          <w:highlight w:val="white"/>
        </w:rPr>
      </w:pPr>
    </w:p>
    <w:p w14:paraId="6F754830" w14:textId="1C79E513" w:rsidR="002F1085" w:rsidDel="00116173" w:rsidRDefault="002F1085" w:rsidP="002F1085">
      <w:pPr>
        <w:autoSpaceDE w:val="0"/>
        <w:autoSpaceDN w:val="0"/>
        <w:adjustRightInd w:val="0"/>
        <w:spacing w:after="0" w:line="240" w:lineRule="auto"/>
        <w:rPr>
          <w:del w:id="3331" w:author="Michael Bell" w:date="2013-05-06T17:54:00Z"/>
          <w:rFonts w:ascii="Courier New" w:hAnsi="Courier New" w:cs="Courier New"/>
          <w:color w:val="008000"/>
          <w:sz w:val="20"/>
          <w:szCs w:val="20"/>
          <w:highlight w:val="white"/>
        </w:rPr>
      </w:pPr>
      <w:del w:id="3332" w:author="Michael Bell" w:date="2013-05-06T17:54:00Z">
        <w:r w:rsidDel="00116173">
          <w:rPr>
            <w:rFonts w:ascii="Courier New" w:hAnsi="Courier New" w:cs="Courier New"/>
            <w:color w:val="008000"/>
            <w:sz w:val="20"/>
            <w:szCs w:val="20"/>
            <w:highlight w:val="white"/>
          </w:rPr>
          <w:delText xml:space="preserve"> BELTRAK</w:delText>
        </w:r>
      </w:del>
    </w:p>
    <w:p w14:paraId="015F4D22" w14:textId="0B55D416" w:rsidR="002F1085" w:rsidDel="00116173" w:rsidRDefault="002F1085" w:rsidP="002F1085">
      <w:pPr>
        <w:autoSpaceDE w:val="0"/>
        <w:autoSpaceDN w:val="0"/>
        <w:adjustRightInd w:val="0"/>
        <w:spacing w:after="0" w:line="240" w:lineRule="auto"/>
        <w:rPr>
          <w:del w:id="3333" w:author="Michael Bell" w:date="2013-05-06T17:54:00Z"/>
          <w:rFonts w:ascii="Courier New" w:hAnsi="Courier New" w:cs="Courier New"/>
          <w:color w:val="008000"/>
          <w:sz w:val="20"/>
          <w:szCs w:val="20"/>
          <w:highlight w:val="white"/>
        </w:rPr>
      </w:pPr>
      <w:del w:id="3334" w:author="Michael Bell" w:date="2013-05-06T17:54:00Z">
        <w:r w:rsidDel="00116173">
          <w:rPr>
            <w:rFonts w:ascii="Courier New" w:hAnsi="Courier New" w:cs="Courier New"/>
            <w:color w:val="008000"/>
            <w:sz w:val="20"/>
            <w:szCs w:val="20"/>
            <w:highlight w:val="white"/>
          </w:rPr>
          <w:delText xml:space="preserve"> </w:delText>
        </w:r>
      </w:del>
    </w:p>
    <w:p w14:paraId="401EAFD9" w14:textId="76B5FCB9" w:rsidR="002F1085" w:rsidDel="00116173" w:rsidRDefault="002F1085" w:rsidP="002F1085">
      <w:pPr>
        <w:autoSpaceDE w:val="0"/>
        <w:autoSpaceDN w:val="0"/>
        <w:adjustRightInd w:val="0"/>
        <w:spacing w:after="0" w:line="240" w:lineRule="auto"/>
        <w:rPr>
          <w:del w:id="3335" w:author="Michael Bell" w:date="2013-05-06T17:54:00Z"/>
          <w:rFonts w:ascii="Courier New" w:hAnsi="Courier New" w:cs="Courier New"/>
          <w:color w:val="008000"/>
          <w:sz w:val="20"/>
          <w:szCs w:val="20"/>
          <w:highlight w:val="white"/>
        </w:rPr>
      </w:pPr>
      <w:del w:id="3336" w:author="Michael Bell" w:date="2013-05-06T17:54:00Z">
        <w:r w:rsidDel="00116173">
          <w:rPr>
            <w:rFonts w:ascii="Courier New" w:hAnsi="Courier New" w:cs="Courier New"/>
            <w:color w:val="008000"/>
            <w:sz w:val="20"/>
            <w:szCs w:val="20"/>
            <w:highlight w:val="white"/>
          </w:rPr>
          <w:delText xml:space="preserve"> V1.0</w:delText>
        </w:r>
      </w:del>
    </w:p>
    <w:p w14:paraId="744CEEE6" w14:textId="3EAD2FE8" w:rsidR="002F1085" w:rsidDel="00116173" w:rsidRDefault="002F1085" w:rsidP="002F1085">
      <w:pPr>
        <w:autoSpaceDE w:val="0"/>
        <w:autoSpaceDN w:val="0"/>
        <w:adjustRightInd w:val="0"/>
        <w:spacing w:after="0" w:line="240" w:lineRule="auto"/>
        <w:rPr>
          <w:del w:id="3337" w:author="Michael Bell" w:date="2013-05-06T17:54:00Z"/>
          <w:rFonts w:ascii="Courier New" w:hAnsi="Courier New" w:cs="Courier New"/>
          <w:color w:val="008000"/>
          <w:sz w:val="20"/>
          <w:szCs w:val="20"/>
          <w:highlight w:val="white"/>
        </w:rPr>
      </w:pPr>
      <w:del w:id="3338" w:author="Michael Bell" w:date="2013-05-06T17:54:00Z">
        <w:r w:rsidDel="00116173">
          <w:rPr>
            <w:rFonts w:ascii="Courier New" w:hAnsi="Courier New" w:cs="Courier New"/>
            <w:color w:val="008000"/>
            <w:sz w:val="20"/>
            <w:szCs w:val="20"/>
            <w:highlight w:val="white"/>
          </w:rPr>
          <w:delText xml:space="preserve"> </w:delText>
        </w:r>
      </w:del>
    </w:p>
    <w:p w14:paraId="4675D568" w14:textId="1513A3F0" w:rsidR="002F1085" w:rsidDel="00116173" w:rsidRDefault="002F1085" w:rsidP="002F1085">
      <w:pPr>
        <w:autoSpaceDE w:val="0"/>
        <w:autoSpaceDN w:val="0"/>
        <w:adjustRightInd w:val="0"/>
        <w:spacing w:after="0" w:line="240" w:lineRule="auto"/>
        <w:rPr>
          <w:del w:id="3339" w:author="Michael Bell" w:date="2013-05-06T17:54:00Z"/>
          <w:rFonts w:ascii="Courier New" w:hAnsi="Courier New" w:cs="Courier New"/>
          <w:color w:val="008000"/>
          <w:sz w:val="20"/>
          <w:szCs w:val="20"/>
          <w:highlight w:val="white"/>
        </w:rPr>
      </w:pPr>
      <w:del w:id="3340"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188C755" w14:textId="2D84DAB2" w:rsidR="002F1085" w:rsidDel="00116173" w:rsidRDefault="002F1085" w:rsidP="002F1085">
      <w:pPr>
        <w:autoSpaceDE w:val="0"/>
        <w:autoSpaceDN w:val="0"/>
        <w:adjustRightInd w:val="0"/>
        <w:spacing w:after="0" w:line="240" w:lineRule="auto"/>
        <w:rPr>
          <w:del w:id="3341" w:author="Michael Bell" w:date="2013-05-06T17:54:00Z"/>
          <w:rFonts w:ascii="Courier New" w:hAnsi="Courier New" w:cs="Courier New"/>
          <w:color w:val="008000"/>
          <w:sz w:val="20"/>
          <w:szCs w:val="20"/>
          <w:highlight w:val="white"/>
        </w:rPr>
      </w:pPr>
      <w:del w:id="3342" w:author="Michael Bell" w:date="2013-05-06T17:54:00Z">
        <w:r w:rsidDel="00116173">
          <w:rPr>
            <w:rFonts w:ascii="Courier New" w:hAnsi="Courier New" w:cs="Courier New"/>
            <w:color w:val="008000"/>
            <w:sz w:val="20"/>
            <w:szCs w:val="20"/>
            <w:highlight w:val="white"/>
          </w:rPr>
          <w:delText xml:space="preserve"> </w:delText>
        </w:r>
      </w:del>
    </w:p>
    <w:p w14:paraId="6753C578" w14:textId="5CC6B475" w:rsidR="002F1085" w:rsidDel="00116173" w:rsidRDefault="002F1085" w:rsidP="002F1085">
      <w:pPr>
        <w:autoSpaceDE w:val="0"/>
        <w:autoSpaceDN w:val="0"/>
        <w:adjustRightInd w:val="0"/>
        <w:spacing w:after="0" w:line="240" w:lineRule="auto"/>
        <w:rPr>
          <w:del w:id="3343" w:author="Michael Bell" w:date="2013-05-06T17:54:00Z"/>
          <w:rFonts w:ascii="Courier New" w:hAnsi="Courier New" w:cs="Courier New"/>
          <w:color w:val="008000"/>
          <w:sz w:val="20"/>
          <w:szCs w:val="20"/>
          <w:highlight w:val="white"/>
        </w:rPr>
      </w:pPr>
      <w:del w:id="3344" w:author="Michael Bell" w:date="2013-05-06T17:54:00Z">
        <w:r w:rsidDel="00116173">
          <w:rPr>
            <w:rFonts w:ascii="Courier New" w:hAnsi="Courier New" w:cs="Courier New"/>
            <w:color w:val="008000"/>
            <w:sz w:val="20"/>
            <w:szCs w:val="20"/>
            <w:highlight w:val="white"/>
          </w:rPr>
          <w:delText xml:space="preserve"> By Michael Bell</w:delText>
        </w:r>
      </w:del>
    </w:p>
    <w:p w14:paraId="13CB7246" w14:textId="4E05C585" w:rsidR="002F1085" w:rsidDel="00116173" w:rsidRDefault="002F1085" w:rsidP="002F1085">
      <w:pPr>
        <w:autoSpaceDE w:val="0"/>
        <w:autoSpaceDN w:val="0"/>
        <w:adjustRightInd w:val="0"/>
        <w:spacing w:after="0" w:line="240" w:lineRule="auto"/>
        <w:rPr>
          <w:del w:id="3345" w:author="Michael Bell" w:date="2013-05-06T17:54:00Z"/>
          <w:rFonts w:ascii="Courier New" w:hAnsi="Courier New" w:cs="Courier New"/>
          <w:color w:val="008000"/>
          <w:sz w:val="20"/>
          <w:szCs w:val="20"/>
          <w:highlight w:val="white"/>
        </w:rPr>
      </w:pPr>
      <w:del w:id="3346" w:author="Michael Bell" w:date="2013-05-06T17:54:00Z">
        <w:r w:rsidDel="00116173">
          <w:rPr>
            <w:rFonts w:ascii="Courier New" w:hAnsi="Courier New" w:cs="Courier New"/>
            <w:color w:val="008000"/>
            <w:sz w:val="20"/>
            <w:szCs w:val="20"/>
            <w:highlight w:val="white"/>
          </w:rPr>
          <w:delText xml:space="preserve"> </w:delText>
        </w:r>
      </w:del>
    </w:p>
    <w:p w14:paraId="7EEBAD8F" w14:textId="4E775110" w:rsidR="002F1085" w:rsidDel="00116173" w:rsidRDefault="002F1085" w:rsidP="002F1085">
      <w:pPr>
        <w:autoSpaceDE w:val="0"/>
        <w:autoSpaceDN w:val="0"/>
        <w:adjustRightInd w:val="0"/>
        <w:spacing w:after="0" w:line="240" w:lineRule="auto"/>
        <w:rPr>
          <w:del w:id="3347" w:author="Michael Bell" w:date="2013-05-06T17:54:00Z"/>
          <w:rFonts w:ascii="Courier New" w:hAnsi="Courier New" w:cs="Courier New"/>
          <w:color w:val="008000"/>
          <w:sz w:val="20"/>
          <w:szCs w:val="20"/>
          <w:highlight w:val="white"/>
        </w:rPr>
      </w:pPr>
      <w:del w:id="3348"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26E47C1" w14:textId="526DB32B" w:rsidR="002F1085" w:rsidDel="00116173" w:rsidRDefault="002F1085" w:rsidP="002F1085">
      <w:pPr>
        <w:autoSpaceDE w:val="0"/>
        <w:autoSpaceDN w:val="0"/>
        <w:adjustRightInd w:val="0"/>
        <w:spacing w:after="0" w:line="240" w:lineRule="auto"/>
        <w:rPr>
          <w:del w:id="3349" w:author="Michael Bell" w:date="2013-05-06T17:54:00Z"/>
          <w:rFonts w:ascii="Courier New" w:hAnsi="Courier New" w:cs="Courier New"/>
          <w:color w:val="008000"/>
          <w:sz w:val="20"/>
          <w:szCs w:val="20"/>
          <w:highlight w:val="white"/>
        </w:rPr>
      </w:pPr>
      <w:del w:id="3350" w:author="Michael Bell" w:date="2013-05-06T17:54:00Z">
        <w:r w:rsidDel="00116173">
          <w:rPr>
            <w:rFonts w:ascii="Courier New" w:hAnsi="Courier New" w:cs="Courier New"/>
            <w:color w:val="008000"/>
            <w:sz w:val="20"/>
            <w:szCs w:val="20"/>
            <w:highlight w:val="white"/>
          </w:rPr>
          <w:delText xml:space="preserve"> </w:delText>
        </w:r>
      </w:del>
    </w:p>
    <w:p w14:paraId="4BC373E1" w14:textId="13EF637C" w:rsidR="002F1085" w:rsidDel="00116173" w:rsidRDefault="002F1085" w:rsidP="002F1085">
      <w:pPr>
        <w:autoSpaceDE w:val="0"/>
        <w:autoSpaceDN w:val="0"/>
        <w:adjustRightInd w:val="0"/>
        <w:spacing w:after="0" w:line="240" w:lineRule="auto"/>
        <w:rPr>
          <w:del w:id="3351" w:author="Michael Bell" w:date="2013-05-06T17:54:00Z"/>
          <w:rFonts w:ascii="Courier New" w:hAnsi="Courier New" w:cs="Courier New"/>
          <w:color w:val="000000"/>
          <w:sz w:val="20"/>
          <w:szCs w:val="20"/>
          <w:highlight w:val="white"/>
        </w:rPr>
      </w:pPr>
      <w:del w:id="3352" w:author="Michael Bell" w:date="2013-05-06T17:54:00Z">
        <w:r w:rsidDel="00116173">
          <w:rPr>
            <w:rFonts w:ascii="Courier New" w:hAnsi="Courier New" w:cs="Courier New"/>
            <w:color w:val="008000"/>
            <w:sz w:val="20"/>
            <w:szCs w:val="20"/>
            <w:highlight w:val="white"/>
          </w:rPr>
          <w:delText xml:space="preserve"> */</w:delText>
        </w:r>
      </w:del>
    </w:p>
    <w:p w14:paraId="2441647E" w14:textId="61C85480" w:rsidR="002F1085" w:rsidDel="00116173" w:rsidRDefault="002F1085" w:rsidP="002F1085">
      <w:pPr>
        <w:autoSpaceDE w:val="0"/>
        <w:autoSpaceDN w:val="0"/>
        <w:adjustRightInd w:val="0"/>
        <w:spacing w:after="0" w:line="240" w:lineRule="auto"/>
        <w:rPr>
          <w:del w:id="3353" w:author="Michael Bell" w:date="2013-05-06T17:54:00Z"/>
          <w:rFonts w:ascii="Courier New" w:hAnsi="Courier New" w:cs="Courier New"/>
          <w:color w:val="000000"/>
          <w:sz w:val="20"/>
          <w:szCs w:val="20"/>
          <w:highlight w:val="white"/>
        </w:rPr>
      </w:pPr>
      <w:del w:id="3354" w:author="Michael Bell" w:date="2013-05-06T17:54:00Z">
        <w:r w:rsidDel="00116173">
          <w:rPr>
            <w:rFonts w:ascii="Courier New" w:hAnsi="Courier New" w:cs="Courier New"/>
            <w:color w:val="000000"/>
            <w:sz w:val="20"/>
            <w:szCs w:val="20"/>
            <w:highlight w:val="white"/>
          </w:rPr>
          <w:delText xml:space="preserve"> </w:delText>
        </w:r>
      </w:del>
    </w:p>
    <w:p w14:paraId="7BB902DF" w14:textId="12F22C79" w:rsidR="002F1085" w:rsidDel="00116173" w:rsidRDefault="002F1085" w:rsidP="002F1085">
      <w:pPr>
        <w:autoSpaceDE w:val="0"/>
        <w:autoSpaceDN w:val="0"/>
        <w:adjustRightInd w:val="0"/>
        <w:spacing w:after="0" w:line="240" w:lineRule="auto"/>
        <w:rPr>
          <w:del w:id="3355" w:author="Michael Bell" w:date="2013-05-06T17:54:00Z"/>
          <w:rFonts w:ascii="Courier New" w:hAnsi="Courier New" w:cs="Courier New"/>
          <w:color w:val="008000"/>
          <w:sz w:val="20"/>
          <w:szCs w:val="20"/>
          <w:highlight w:val="white"/>
        </w:rPr>
      </w:pPr>
      <w:del w:id="33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program moves onto a hash it moves forward untill it reaches a menu option except when it moves left onto the hash</w:delText>
        </w:r>
      </w:del>
    </w:p>
    <w:p w14:paraId="03B021B2" w14:textId="555259F0" w:rsidR="002F1085" w:rsidDel="00116173" w:rsidRDefault="002F1085" w:rsidP="002F1085">
      <w:pPr>
        <w:autoSpaceDE w:val="0"/>
        <w:autoSpaceDN w:val="0"/>
        <w:adjustRightInd w:val="0"/>
        <w:spacing w:after="0" w:line="240" w:lineRule="auto"/>
        <w:rPr>
          <w:del w:id="3357" w:author="Michael Bell" w:date="2013-05-06T17:54:00Z"/>
          <w:rFonts w:ascii="Courier New" w:hAnsi="Courier New" w:cs="Courier New"/>
          <w:color w:val="000000"/>
          <w:sz w:val="20"/>
          <w:szCs w:val="20"/>
          <w:highlight w:val="white"/>
        </w:rPr>
      </w:pPr>
      <w:del w:id="3358" w:author="Michael Bell" w:date="2013-05-06T17:54:00Z">
        <w:r w:rsidDel="00116173">
          <w:rPr>
            <w:rFonts w:ascii="Courier New" w:hAnsi="Courier New" w:cs="Courier New"/>
            <w:color w:val="008000"/>
            <w:sz w:val="20"/>
            <w:szCs w:val="20"/>
            <w:highlight w:val="white"/>
          </w:rPr>
          <w:delText xml:space="preserve"> in which case it goes up untill it reaches an option*/</w:delText>
        </w:r>
      </w:del>
    </w:p>
    <w:p w14:paraId="170966BC" w14:textId="53512773" w:rsidR="002F1085" w:rsidDel="00116173" w:rsidRDefault="002F1085" w:rsidP="002F1085">
      <w:pPr>
        <w:autoSpaceDE w:val="0"/>
        <w:autoSpaceDN w:val="0"/>
        <w:adjustRightInd w:val="0"/>
        <w:spacing w:after="0" w:line="240" w:lineRule="auto"/>
        <w:rPr>
          <w:del w:id="3359" w:author="Michael Bell" w:date="2013-05-06T17:54:00Z"/>
          <w:rFonts w:ascii="Courier New" w:hAnsi="Courier New" w:cs="Courier New"/>
          <w:color w:val="000000"/>
          <w:sz w:val="20"/>
          <w:szCs w:val="20"/>
          <w:highlight w:val="white"/>
        </w:rPr>
      </w:pPr>
      <w:del w:id="3360" w:author="Michael Bell" w:date="2013-05-06T17:54:00Z">
        <w:r w:rsidDel="00116173">
          <w:rPr>
            <w:rFonts w:ascii="Courier New" w:hAnsi="Courier New" w:cs="Courier New"/>
            <w:color w:val="000000"/>
            <w:sz w:val="20"/>
            <w:szCs w:val="20"/>
            <w:highlight w:val="white"/>
          </w:rPr>
          <w:delText xml:space="preserve"> </w:delText>
        </w:r>
      </w:del>
    </w:p>
    <w:p w14:paraId="5EB6EF32" w14:textId="3631276D" w:rsidR="002F1085" w:rsidDel="00116173" w:rsidRDefault="002F1085" w:rsidP="002F1085">
      <w:pPr>
        <w:autoSpaceDE w:val="0"/>
        <w:autoSpaceDN w:val="0"/>
        <w:adjustRightInd w:val="0"/>
        <w:spacing w:after="0" w:line="240" w:lineRule="auto"/>
        <w:rPr>
          <w:del w:id="3361" w:author="Michael Bell" w:date="2013-05-06T17:54:00Z"/>
          <w:rFonts w:ascii="Courier New" w:hAnsi="Courier New" w:cs="Courier New"/>
          <w:color w:val="000000"/>
          <w:sz w:val="20"/>
          <w:szCs w:val="20"/>
          <w:highlight w:val="white"/>
        </w:rPr>
      </w:pPr>
      <w:del w:id="3362"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2B033425" w14:textId="35D2B1DD" w:rsidR="002F1085" w:rsidDel="00116173" w:rsidRDefault="002F1085" w:rsidP="002F1085">
      <w:pPr>
        <w:autoSpaceDE w:val="0"/>
        <w:autoSpaceDN w:val="0"/>
        <w:adjustRightInd w:val="0"/>
        <w:spacing w:after="0" w:line="240" w:lineRule="auto"/>
        <w:rPr>
          <w:del w:id="3363" w:author="Michael Bell" w:date="2013-05-06T17:54:00Z"/>
          <w:rFonts w:ascii="Courier New" w:hAnsi="Courier New" w:cs="Courier New"/>
          <w:color w:val="000000"/>
          <w:sz w:val="20"/>
          <w:szCs w:val="20"/>
          <w:highlight w:val="white"/>
        </w:rPr>
      </w:pPr>
      <w:del w:id="3364" w:author="Michael Bell" w:date="2013-05-06T17:54:00Z">
        <w:r w:rsidDel="00116173">
          <w:rPr>
            <w:rFonts w:ascii="Courier New" w:hAnsi="Courier New" w:cs="Courier New"/>
            <w:b/>
            <w:bCs/>
            <w:color w:val="000080"/>
            <w:sz w:val="20"/>
            <w:szCs w:val="20"/>
            <w:highlight w:val="white"/>
          </w:rPr>
          <w:delText>{</w:delText>
        </w:r>
      </w:del>
    </w:p>
    <w:p w14:paraId="34F44742" w14:textId="16B98F56" w:rsidR="002F1085" w:rsidDel="00116173" w:rsidRDefault="002F1085" w:rsidP="002F1085">
      <w:pPr>
        <w:autoSpaceDE w:val="0"/>
        <w:autoSpaceDN w:val="0"/>
        <w:adjustRightInd w:val="0"/>
        <w:spacing w:after="0" w:line="240" w:lineRule="auto"/>
        <w:rPr>
          <w:del w:id="3365" w:author="Michael Bell" w:date="2013-05-06T17:54:00Z"/>
          <w:rFonts w:ascii="Courier New" w:hAnsi="Courier New" w:cs="Courier New"/>
          <w:color w:val="000000"/>
          <w:sz w:val="20"/>
          <w:szCs w:val="20"/>
          <w:highlight w:val="white"/>
        </w:rPr>
      </w:pPr>
      <w:del w:id="33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5E8453" w14:textId="1F6C8AF9" w:rsidR="002F1085" w:rsidDel="00116173" w:rsidRDefault="002F1085" w:rsidP="002F1085">
      <w:pPr>
        <w:autoSpaceDE w:val="0"/>
        <w:autoSpaceDN w:val="0"/>
        <w:adjustRightInd w:val="0"/>
        <w:spacing w:after="0" w:line="240" w:lineRule="auto"/>
        <w:rPr>
          <w:del w:id="3367" w:author="Michael Bell" w:date="2013-05-06T17:54:00Z"/>
          <w:rFonts w:ascii="Courier New" w:hAnsi="Courier New" w:cs="Courier New"/>
          <w:color w:val="000000"/>
          <w:sz w:val="20"/>
          <w:szCs w:val="20"/>
          <w:highlight w:val="white"/>
        </w:rPr>
      </w:pPr>
      <w:del w:id="33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07135C" w14:textId="7F4AEBF0" w:rsidR="002F1085" w:rsidDel="00116173" w:rsidRDefault="002F1085" w:rsidP="002F1085">
      <w:pPr>
        <w:autoSpaceDE w:val="0"/>
        <w:autoSpaceDN w:val="0"/>
        <w:adjustRightInd w:val="0"/>
        <w:spacing w:after="0" w:line="240" w:lineRule="auto"/>
        <w:rPr>
          <w:del w:id="3369" w:author="Michael Bell" w:date="2013-05-06T17:54:00Z"/>
          <w:rFonts w:ascii="Courier New" w:hAnsi="Courier New" w:cs="Courier New"/>
          <w:color w:val="000000"/>
          <w:sz w:val="20"/>
          <w:szCs w:val="20"/>
          <w:highlight w:val="white"/>
        </w:rPr>
      </w:pPr>
      <w:del w:id="33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57E7489" w14:textId="44172CA4" w:rsidR="002F1085" w:rsidDel="00116173" w:rsidRDefault="002F1085" w:rsidP="002F1085">
      <w:pPr>
        <w:autoSpaceDE w:val="0"/>
        <w:autoSpaceDN w:val="0"/>
        <w:adjustRightInd w:val="0"/>
        <w:spacing w:after="0" w:line="240" w:lineRule="auto"/>
        <w:rPr>
          <w:del w:id="3371" w:author="Michael Bell" w:date="2013-05-06T17:54:00Z"/>
          <w:rFonts w:ascii="Courier New" w:hAnsi="Courier New" w:cs="Courier New"/>
          <w:color w:val="000000"/>
          <w:sz w:val="20"/>
          <w:szCs w:val="20"/>
          <w:highlight w:val="white"/>
        </w:rPr>
      </w:pPr>
      <w:del w:id="3372"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F496383" w14:textId="481878ED" w:rsidR="002F1085" w:rsidDel="00116173" w:rsidRDefault="002F1085" w:rsidP="002F1085">
      <w:pPr>
        <w:autoSpaceDE w:val="0"/>
        <w:autoSpaceDN w:val="0"/>
        <w:adjustRightInd w:val="0"/>
        <w:spacing w:after="0" w:line="240" w:lineRule="auto"/>
        <w:rPr>
          <w:del w:id="3373" w:author="Michael Bell" w:date="2013-05-06T17:54:00Z"/>
          <w:rFonts w:ascii="Courier New" w:hAnsi="Courier New" w:cs="Courier New"/>
          <w:color w:val="000000"/>
          <w:sz w:val="20"/>
          <w:szCs w:val="20"/>
          <w:highlight w:val="white"/>
        </w:rPr>
      </w:pPr>
      <w:del w:id="3374" w:author="Michael Bell" w:date="2013-05-06T17:54:00Z">
        <w:r w:rsidDel="00116173">
          <w:rPr>
            <w:rFonts w:ascii="Courier New" w:hAnsi="Courier New" w:cs="Courier New"/>
            <w:color w:val="000000"/>
            <w:sz w:val="20"/>
            <w:szCs w:val="20"/>
            <w:highlight w:val="white"/>
          </w:rPr>
          <w:delText xml:space="preserve">      </w:delText>
        </w:r>
      </w:del>
    </w:p>
    <w:p w14:paraId="3D7B9E30" w14:textId="39CCD17E" w:rsidR="002F1085" w:rsidDel="00116173" w:rsidRDefault="002F1085" w:rsidP="002F1085">
      <w:pPr>
        <w:autoSpaceDE w:val="0"/>
        <w:autoSpaceDN w:val="0"/>
        <w:adjustRightInd w:val="0"/>
        <w:spacing w:after="0" w:line="240" w:lineRule="auto"/>
        <w:rPr>
          <w:del w:id="3375" w:author="Michael Bell" w:date="2013-05-06T17:54:00Z"/>
          <w:rFonts w:ascii="Courier New" w:hAnsi="Courier New" w:cs="Courier New"/>
          <w:color w:val="000000"/>
          <w:sz w:val="20"/>
          <w:szCs w:val="20"/>
          <w:highlight w:val="white"/>
        </w:rPr>
      </w:pPr>
      <w:del w:id="33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A706C2E" w14:textId="2F7C456F" w:rsidR="002F1085" w:rsidDel="00116173" w:rsidRDefault="002F1085" w:rsidP="002F1085">
      <w:pPr>
        <w:autoSpaceDE w:val="0"/>
        <w:autoSpaceDN w:val="0"/>
        <w:adjustRightInd w:val="0"/>
        <w:spacing w:after="0" w:line="240" w:lineRule="auto"/>
        <w:rPr>
          <w:del w:id="3377" w:author="Michael Bell" w:date="2013-05-06T17:54:00Z"/>
          <w:rFonts w:ascii="Courier New" w:hAnsi="Courier New" w:cs="Courier New"/>
          <w:color w:val="000000"/>
          <w:sz w:val="20"/>
          <w:szCs w:val="20"/>
          <w:highlight w:val="white"/>
        </w:rPr>
      </w:pPr>
      <w:del w:id="3378"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F30B42" w14:textId="4D807200" w:rsidR="002F1085" w:rsidDel="00116173" w:rsidRDefault="002F1085" w:rsidP="002F1085">
      <w:pPr>
        <w:autoSpaceDE w:val="0"/>
        <w:autoSpaceDN w:val="0"/>
        <w:adjustRightInd w:val="0"/>
        <w:spacing w:after="0" w:line="240" w:lineRule="auto"/>
        <w:rPr>
          <w:del w:id="3379" w:author="Michael Bell" w:date="2013-05-06T17:54:00Z"/>
          <w:rFonts w:ascii="Courier New" w:hAnsi="Courier New" w:cs="Courier New"/>
          <w:color w:val="000000"/>
          <w:sz w:val="20"/>
          <w:szCs w:val="20"/>
          <w:highlight w:val="white"/>
        </w:rPr>
      </w:pPr>
      <w:del w:id="3380" w:author="Michael Bell" w:date="2013-05-06T17:54:00Z">
        <w:r w:rsidDel="00116173">
          <w:rPr>
            <w:rFonts w:ascii="Courier New" w:hAnsi="Courier New" w:cs="Courier New"/>
            <w:color w:val="000000"/>
            <w:sz w:val="20"/>
            <w:szCs w:val="20"/>
            <w:highlight w:val="white"/>
          </w:rPr>
          <w:delText xml:space="preserve">      </w:delText>
        </w:r>
      </w:del>
    </w:p>
    <w:p w14:paraId="6803C80D" w14:textId="671888B7" w:rsidR="002F1085" w:rsidDel="00116173" w:rsidRDefault="002F1085" w:rsidP="002F1085">
      <w:pPr>
        <w:autoSpaceDE w:val="0"/>
        <w:autoSpaceDN w:val="0"/>
        <w:adjustRightInd w:val="0"/>
        <w:spacing w:after="0" w:line="240" w:lineRule="auto"/>
        <w:rPr>
          <w:del w:id="3381" w:author="Michael Bell" w:date="2013-05-06T17:54:00Z"/>
          <w:rFonts w:ascii="Courier New" w:hAnsi="Courier New" w:cs="Courier New"/>
          <w:color w:val="000000"/>
          <w:sz w:val="20"/>
          <w:szCs w:val="20"/>
          <w:highlight w:val="white"/>
        </w:rPr>
      </w:pPr>
      <w:del w:id="33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741E9C32" w14:textId="681D78B0" w:rsidR="002F1085" w:rsidDel="00116173" w:rsidRDefault="002F1085" w:rsidP="002F1085">
      <w:pPr>
        <w:autoSpaceDE w:val="0"/>
        <w:autoSpaceDN w:val="0"/>
        <w:adjustRightInd w:val="0"/>
        <w:spacing w:after="0" w:line="240" w:lineRule="auto"/>
        <w:rPr>
          <w:del w:id="3383" w:author="Michael Bell" w:date="2013-05-06T17:54:00Z"/>
          <w:rFonts w:ascii="Courier New" w:hAnsi="Courier New" w:cs="Courier New"/>
          <w:color w:val="000000"/>
          <w:sz w:val="20"/>
          <w:szCs w:val="20"/>
          <w:highlight w:val="white"/>
        </w:rPr>
      </w:pPr>
      <w:del w:id="3384"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5B2592" w14:textId="4DABD479" w:rsidR="002F1085" w:rsidDel="00116173" w:rsidRDefault="002F1085" w:rsidP="002F1085">
      <w:pPr>
        <w:autoSpaceDE w:val="0"/>
        <w:autoSpaceDN w:val="0"/>
        <w:adjustRightInd w:val="0"/>
        <w:spacing w:after="0" w:line="240" w:lineRule="auto"/>
        <w:rPr>
          <w:del w:id="3385" w:author="Michael Bell" w:date="2013-05-06T17:54:00Z"/>
          <w:rFonts w:ascii="Courier New" w:hAnsi="Courier New" w:cs="Courier New"/>
          <w:color w:val="000000"/>
          <w:sz w:val="20"/>
          <w:szCs w:val="20"/>
          <w:highlight w:val="white"/>
        </w:rPr>
      </w:pPr>
      <w:del w:id="3386" w:author="Michael Bell" w:date="2013-05-06T17:54:00Z">
        <w:r w:rsidDel="00116173">
          <w:rPr>
            <w:rFonts w:ascii="Courier New" w:hAnsi="Courier New" w:cs="Courier New"/>
            <w:color w:val="000000"/>
            <w:sz w:val="20"/>
            <w:szCs w:val="20"/>
            <w:highlight w:val="white"/>
          </w:rPr>
          <w:delText xml:space="preserve">    </w:delText>
        </w:r>
      </w:del>
    </w:p>
    <w:p w14:paraId="24BD322D" w14:textId="482C13C9" w:rsidR="002F1085" w:rsidDel="00116173" w:rsidRDefault="002F1085" w:rsidP="002F1085">
      <w:pPr>
        <w:autoSpaceDE w:val="0"/>
        <w:autoSpaceDN w:val="0"/>
        <w:adjustRightInd w:val="0"/>
        <w:spacing w:after="0" w:line="240" w:lineRule="auto"/>
        <w:rPr>
          <w:del w:id="3387" w:author="Michael Bell" w:date="2013-05-06T17:54:00Z"/>
          <w:rFonts w:ascii="Courier New" w:hAnsi="Courier New" w:cs="Courier New"/>
          <w:color w:val="000000"/>
          <w:sz w:val="20"/>
          <w:szCs w:val="20"/>
          <w:highlight w:val="white"/>
        </w:rPr>
      </w:pPr>
      <w:del w:id="33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93A9D8D" w14:textId="3B5A3A3D" w:rsidR="002F1085" w:rsidDel="00116173" w:rsidRDefault="002F1085" w:rsidP="002F1085">
      <w:pPr>
        <w:autoSpaceDE w:val="0"/>
        <w:autoSpaceDN w:val="0"/>
        <w:adjustRightInd w:val="0"/>
        <w:spacing w:after="0" w:line="240" w:lineRule="auto"/>
        <w:rPr>
          <w:del w:id="3389" w:author="Michael Bell" w:date="2013-05-06T17:54:00Z"/>
          <w:rFonts w:ascii="Courier New" w:hAnsi="Courier New" w:cs="Courier New"/>
          <w:color w:val="000000"/>
          <w:sz w:val="20"/>
          <w:szCs w:val="20"/>
          <w:highlight w:val="white"/>
        </w:rPr>
      </w:pPr>
      <w:del w:id="33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8BADC5A" w14:textId="08AB730C" w:rsidR="002F1085" w:rsidDel="00116173" w:rsidRDefault="002F1085" w:rsidP="002F1085">
      <w:pPr>
        <w:autoSpaceDE w:val="0"/>
        <w:autoSpaceDN w:val="0"/>
        <w:adjustRightInd w:val="0"/>
        <w:spacing w:after="0" w:line="240" w:lineRule="auto"/>
        <w:rPr>
          <w:del w:id="3391" w:author="Michael Bell" w:date="2013-05-06T17:54:00Z"/>
          <w:rFonts w:ascii="Courier New" w:hAnsi="Courier New" w:cs="Courier New"/>
          <w:color w:val="008000"/>
          <w:sz w:val="20"/>
          <w:szCs w:val="20"/>
          <w:highlight w:val="white"/>
        </w:rPr>
      </w:pPr>
      <w:del w:id="3392"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23A43007" w14:textId="5C65576E" w:rsidR="002F1085" w:rsidDel="00116173" w:rsidRDefault="002F1085" w:rsidP="002F1085">
      <w:pPr>
        <w:autoSpaceDE w:val="0"/>
        <w:autoSpaceDN w:val="0"/>
        <w:adjustRightInd w:val="0"/>
        <w:spacing w:after="0" w:line="240" w:lineRule="auto"/>
        <w:rPr>
          <w:del w:id="3393" w:author="Michael Bell" w:date="2013-05-06T17:54:00Z"/>
          <w:rFonts w:ascii="Courier New" w:hAnsi="Courier New" w:cs="Courier New"/>
          <w:color w:val="000000"/>
          <w:sz w:val="20"/>
          <w:szCs w:val="20"/>
          <w:highlight w:val="white"/>
        </w:rPr>
      </w:pPr>
      <w:del w:id="3394"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6CD35362" w14:textId="2748D06A" w:rsidR="002F1085" w:rsidDel="00116173" w:rsidRDefault="002F1085" w:rsidP="002F1085">
      <w:pPr>
        <w:autoSpaceDE w:val="0"/>
        <w:autoSpaceDN w:val="0"/>
        <w:adjustRightInd w:val="0"/>
        <w:spacing w:after="0" w:line="240" w:lineRule="auto"/>
        <w:rPr>
          <w:del w:id="3395" w:author="Michael Bell" w:date="2013-05-06T17:54:00Z"/>
          <w:rFonts w:ascii="Courier New" w:hAnsi="Courier New" w:cs="Courier New"/>
          <w:color w:val="000000"/>
          <w:sz w:val="20"/>
          <w:szCs w:val="20"/>
          <w:highlight w:val="white"/>
        </w:rPr>
      </w:pPr>
      <w:del w:id="33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0232C473" w14:textId="37348E96" w:rsidR="002F1085" w:rsidDel="00116173" w:rsidRDefault="002F1085" w:rsidP="002F1085">
      <w:pPr>
        <w:autoSpaceDE w:val="0"/>
        <w:autoSpaceDN w:val="0"/>
        <w:adjustRightInd w:val="0"/>
        <w:spacing w:after="0" w:line="240" w:lineRule="auto"/>
        <w:rPr>
          <w:del w:id="3397" w:author="Michael Bell" w:date="2013-05-06T17:54:00Z"/>
          <w:rFonts w:ascii="Courier New" w:hAnsi="Courier New" w:cs="Courier New"/>
          <w:color w:val="000000"/>
          <w:sz w:val="20"/>
          <w:szCs w:val="20"/>
          <w:highlight w:val="white"/>
        </w:rPr>
      </w:pPr>
      <w:del w:id="33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0A72E57" w14:textId="4C30142C" w:rsidR="002F1085" w:rsidDel="00116173" w:rsidRDefault="002F1085" w:rsidP="002F1085">
      <w:pPr>
        <w:autoSpaceDE w:val="0"/>
        <w:autoSpaceDN w:val="0"/>
        <w:adjustRightInd w:val="0"/>
        <w:spacing w:after="0" w:line="240" w:lineRule="auto"/>
        <w:rPr>
          <w:del w:id="3399" w:author="Michael Bell" w:date="2013-05-06T17:54:00Z"/>
          <w:rFonts w:ascii="Courier New" w:hAnsi="Courier New" w:cs="Courier New"/>
          <w:color w:val="000000"/>
          <w:sz w:val="20"/>
          <w:szCs w:val="20"/>
          <w:highlight w:val="white"/>
        </w:rPr>
      </w:pPr>
      <w:del w:id="3400" w:author="Michael Bell" w:date="2013-05-06T17:54:00Z">
        <w:r w:rsidDel="00116173">
          <w:rPr>
            <w:rFonts w:ascii="Courier New" w:hAnsi="Courier New" w:cs="Courier New"/>
            <w:b/>
            <w:bCs/>
            <w:color w:val="000080"/>
            <w:sz w:val="20"/>
            <w:szCs w:val="20"/>
            <w:highlight w:val="white"/>
          </w:rPr>
          <w:delText>}</w:delText>
        </w:r>
      </w:del>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EBE8923" w14:textId="77777777" w:rsidR="00973ACE" w:rsidRDefault="00973ACE" w:rsidP="00973ACE">
      <w:pPr>
        <w:autoSpaceDE w:val="0"/>
        <w:autoSpaceDN w:val="0"/>
        <w:adjustRightInd w:val="0"/>
        <w:spacing w:after="0" w:line="240" w:lineRule="auto"/>
        <w:rPr>
          <w:ins w:id="3401" w:author="Michael Bell" w:date="2013-05-06T18:09:00Z"/>
          <w:rFonts w:ascii="Courier New" w:hAnsi="Courier New" w:cs="Courier New"/>
          <w:color w:val="008000"/>
          <w:sz w:val="20"/>
          <w:szCs w:val="20"/>
          <w:highlight w:val="white"/>
        </w:rPr>
      </w:pPr>
      <w:ins w:id="3402" w:author="Michael Bell" w:date="2013-05-06T18:09:00Z">
        <w:r>
          <w:rPr>
            <w:rFonts w:ascii="Courier New" w:hAnsi="Courier New" w:cs="Courier New"/>
            <w:color w:val="008000"/>
            <w:sz w:val="20"/>
            <w:szCs w:val="20"/>
            <w:highlight w:val="white"/>
          </w:rPr>
          <w:t>/*</w:t>
        </w:r>
      </w:ins>
    </w:p>
    <w:p w14:paraId="5E9FE126" w14:textId="77777777" w:rsidR="00973ACE" w:rsidRDefault="00973ACE" w:rsidP="00973ACE">
      <w:pPr>
        <w:autoSpaceDE w:val="0"/>
        <w:autoSpaceDN w:val="0"/>
        <w:adjustRightInd w:val="0"/>
        <w:spacing w:after="0" w:line="240" w:lineRule="auto"/>
        <w:rPr>
          <w:ins w:id="3403" w:author="Michael Bell" w:date="2013-05-06T18:09:00Z"/>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ins w:id="3404" w:author="Michael Bell" w:date="2013-05-06T18:09:00Z"/>
          <w:rFonts w:ascii="Courier New" w:hAnsi="Courier New" w:cs="Courier New"/>
          <w:color w:val="008000"/>
          <w:sz w:val="20"/>
          <w:szCs w:val="20"/>
          <w:highlight w:val="white"/>
        </w:rPr>
      </w:pPr>
      <w:ins w:id="3405" w:author="Michael Bell" w:date="2013-05-06T18:09:00Z">
        <w:r>
          <w:rPr>
            <w:rFonts w:ascii="Courier New" w:hAnsi="Courier New" w:cs="Courier New"/>
            <w:color w:val="008000"/>
            <w:sz w:val="20"/>
            <w:szCs w:val="20"/>
            <w:highlight w:val="white"/>
          </w:rPr>
          <w:t xml:space="preserve"> BELTRAK</w:t>
        </w:r>
      </w:ins>
    </w:p>
    <w:p w14:paraId="6811321E" w14:textId="77777777" w:rsidR="00973ACE" w:rsidRDefault="00973ACE" w:rsidP="00973ACE">
      <w:pPr>
        <w:autoSpaceDE w:val="0"/>
        <w:autoSpaceDN w:val="0"/>
        <w:adjustRightInd w:val="0"/>
        <w:spacing w:after="0" w:line="240" w:lineRule="auto"/>
        <w:rPr>
          <w:ins w:id="3406" w:author="Michael Bell" w:date="2013-05-06T18:09:00Z"/>
          <w:rFonts w:ascii="Courier New" w:hAnsi="Courier New" w:cs="Courier New"/>
          <w:color w:val="008000"/>
          <w:sz w:val="20"/>
          <w:szCs w:val="20"/>
          <w:highlight w:val="white"/>
        </w:rPr>
      </w:pPr>
      <w:ins w:id="3407" w:author="Michael Bell" w:date="2013-05-06T18:09:00Z">
        <w:r>
          <w:rPr>
            <w:rFonts w:ascii="Courier New" w:hAnsi="Courier New" w:cs="Courier New"/>
            <w:color w:val="008000"/>
            <w:sz w:val="20"/>
            <w:szCs w:val="20"/>
            <w:highlight w:val="white"/>
          </w:rPr>
          <w:t xml:space="preserve"> </w:t>
        </w:r>
      </w:ins>
    </w:p>
    <w:p w14:paraId="76BC891A" w14:textId="77777777" w:rsidR="00973ACE" w:rsidRDefault="00973ACE" w:rsidP="00973ACE">
      <w:pPr>
        <w:autoSpaceDE w:val="0"/>
        <w:autoSpaceDN w:val="0"/>
        <w:adjustRightInd w:val="0"/>
        <w:spacing w:after="0" w:line="240" w:lineRule="auto"/>
        <w:rPr>
          <w:ins w:id="3408" w:author="Michael Bell" w:date="2013-05-06T18:09:00Z"/>
          <w:rFonts w:ascii="Courier New" w:hAnsi="Courier New" w:cs="Courier New"/>
          <w:color w:val="008000"/>
          <w:sz w:val="20"/>
          <w:szCs w:val="20"/>
          <w:highlight w:val="white"/>
        </w:rPr>
      </w:pPr>
      <w:ins w:id="3409" w:author="Michael Bell" w:date="2013-05-06T18:09:00Z">
        <w:r>
          <w:rPr>
            <w:rFonts w:ascii="Courier New" w:hAnsi="Courier New" w:cs="Courier New"/>
            <w:color w:val="008000"/>
            <w:sz w:val="20"/>
            <w:szCs w:val="20"/>
            <w:highlight w:val="white"/>
          </w:rPr>
          <w:t xml:space="preserve"> V1.0</w:t>
        </w:r>
      </w:ins>
    </w:p>
    <w:p w14:paraId="39E4B357" w14:textId="77777777" w:rsidR="00973ACE" w:rsidRDefault="00973ACE" w:rsidP="00973ACE">
      <w:pPr>
        <w:autoSpaceDE w:val="0"/>
        <w:autoSpaceDN w:val="0"/>
        <w:adjustRightInd w:val="0"/>
        <w:spacing w:after="0" w:line="240" w:lineRule="auto"/>
        <w:rPr>
          <w:ins w:id="3410" w:author="Michael Bell" w:date="2013-05-06T18:09:00Z"/>
          <w:rFonts w:ascii="Courier New" w:hAnsi="Courier New" w:cs="Courier New"/>
          <w:color w:val="008000"/>
          <w:sz w:val="20"/>
          <w:szCs w:val="20"/>
          <w:highlight w:val="white"/>
        </w:rPr>
      </w:pPr>
      <w:ins w:id="3411" w:author="Michael Bell" w:date="2013-05-06T18:09:00Z">
        <w:r>
          <w:rPr>
            <w:rFonts w:ascii="Courier New" w:hAnsi="Courier New" w:cs="Courier New"/>
            <w:color w:val="008000"/>
            <w:sz w:val="20"/>
            <w:szCs w:val="20"/>
            <w:highlight w:val="white"/>
          </w:rPr>
          <w:t xml:space="preserve"> </w:t>
        </w:r>
      </w:ins>
    </w:p>
    <w:p w14:paraId="15C0E50D" w14:textId="77777777" w:rsidR="00973ACE" w:rsidRDefault="00973ACE" w:rsidP="00973ACE">
      <w:pPr>
        <w:autoSpaceDE w:val="0"/>
        <w:autoSpaceDN w:val="0"/>
        <w:adjustRightInd w:val="0"/>
        <w:spacing w:after="0" w:line="240" w:lineRule="auto"/>
        <w:rPr>
          <w:ins w:id="3412" w:author="Michael Bell" w:date="2013-05-06T18:09:00Z"/>
          <w:rFonts w:ascii="Courier New" w:hAnsi="Courier New" w:cs="Courier New"/>
          <w:color w:val="008000"/>
          <w:sz w:val="20"/>
          <w:szCs w:val="20"/>
          <w:highlight w:val="white"/>
        </w:rPr>
      </w:pPr>
      <w:ins w:id="3413" w:author="Michael Bell" w:date="2013-05-06T18:09:00Z">
        <w:r>
          <w:rPr>
            <w:rFonts w:ascii="Courier New" w:hAnsi="Courier New" w:cs="Courier New"/>
            <w:color w:val="008000"/>
            <w:sz w:val="20"/>
            <w:szCs w:val="20"/>
            <w:highlight w:val="white"/>
          </w:rPr>
          <w:t xml:space="preserve"> Hornby trainset automation</w:t>
        </w:r>
      </w:ins>
    </w:p>
    <w:p w14:paraId="241FF266" w14:textId="77777777" w:rsidR="00973ACE" w:rsidRDefault="00973ACE" w:rsidP="00973ACE">
      <w:pPr>
        <w:autoSpaceDE w:val="0"/>
        <w:autoSpaceDN w:val="0"/>
        <w:adjustRightInd w:val="0"/>
        <w:spacing w:after="0" w:line="240" w:lineRule="auto"/>
        <w:rPr>
          <w:ins w:id="3414" w:author="Michael Bell" w:date="2013-05-06T18:09:00Z"/>
          <w:rFonts w:ascii="Courier New" w:hAnsi="Courier New" w:cs="Courier New"/>
          <w:color w:val="008000"/>
          <w:sz w:val="20"/>
          <w:szCs w:val="20"/>
          <w:highlight w:val="white"/>
        </w:rPr>
      </w:pPr>
      <w:ins w:id="3415" w:author="Michael Bell" w:date="2013-05-06T18:09:00Z">
        <w:r>
          <w:rPr>
            <w:rFonts w:ascii="Courier New" w:hAnsi="Courier New" w:cs="Courier New"/>
            <w:color w:val="008000"/>
            <w:sz w:val="20"/>
            <w:szCs w:val="20"/>
            <w:highlight w:val="white"/>
          </w:rPr>
          <w:t xml:space="preserve"> </w:t>
        </w:r>
      </w:ins>
    </w:p>
    <w:p w14:paraId="78A30240" w14:textId="77777777" w:rsidR="00973ACE" w:rsidRDefault="00973ACE" w:rsidP="00973ACE">
      <w:pPr>
        <w:autoSpaceDE w:val="0"/>
        <w:autoSpaceDN w:val="0"/>
        <w:adjustRightInd w:val="0"/>
        <w:spacing w:after="0" w:line="240" w:lineRule="auto"/>
        <w:rPr>
          <w:ins w:id="3416" w:author="Michael Bell" w:date="2013-05-06T18:09:00Z"/>
          <w:rFonts w:ascii="Courier New" w:hAnsi="Courier New" w:cs="Courier New"/>
          <w:color w:val="008000"/>
          <w:sz w:val="20"/>
          <w:szCs w:val="20"/>
          <w:highlight w:val="white"/>
        </w:rPr>
      </w:pPr>
      <w:ins w:id="3417" w:author="Michael Bell" w:date="2013-05-06T18:09:00Z">
        <w:r>
          <w:rPr>
            <w:rFonts w:ascii="Courier New" w:hAnsi="Courier New" w:cs="Courier New"/>
            <w:color w:val="008000"/>
            <w:sz w:val="20"/>
            <w:szCs w:val="20"/>
            <w:highlight w:val="white"/>
          </w:rPr>
          <w:t xml:space="preserve"> By Michael Bell</w:t>
        </w:r>
      </w:ins>
    </w:p>
    <w:p w14:paraId="209A513B" w14:textId="77777777" w:rsidR="00973ACE" w:rsidRDefault="00973ACE" w:rsidP="00973ACE">
      <w:pPr>
        <w:autoSpaceDE w:val="0"/>
        <w:autoSpaceDN w:val="0"/>
        <w:adjustRightInd w:val="0"/>
        <w:spacing w:after="0" w:line="240" w:lineRule="auto"/>
        <w:rPr>
          <w:ins w:id="3418" w:author="Michael Bell" w:date="2013-05-06T18:09:00Z"/>
          <w:rFonts w:ascii="Courier New" w:hAnsi="Courier New" w:cs="Courier New"/>
          <w:color w:val="008000"/>
          <w:sz w:val="20"/>
          <w:szCs w:val="20"/>
          <w:highlight w:val="white"/>
        </w:rPr>
      </w:pPr>
      <w:ins w:id="3419" w:author="Michael Bell" w:date="2013-05-06T18:09:00Z">
        <w:r>
          <w:rPr>
            <w:rFonts w:ascii="Courier New" w:hAnsi="Courier New" w:cs="Courier New"/>
            <w:color w:val="008000"/>
            <w:sz w:val="20"/>
            <w:szCs w:val="20"/>
            <w:highlight w:val="white"/>
          </w:rPr>
          <w:t xml:space="preserve"> </w:t>
        </w:r>
      </w:ins>
    </w:p>
    <w:p w14:paraId="5B2B0133" w14:textId="77777777" w:rsidR="00973ACE" w:rsidRDefault="00973ACE" w:rsidP="00973ACE">
      <w:pPr>
        <w:autoSpaceDE w:val="0"/>
        <w:autoSpaceDN w:val="0"/>
        <w:adjustRightInd w:val="0"/>
        <w:spacing w:after="0" w:line="240" w:lineRule="auto"/>
        <w:rPr>
          <w:ins w:id="3420" w:author="Michael Bell" w:date="2013-05-06T18:09:00Z"/>
          <w:rFonts w:ascii="Courier New" w:hAnsi="Courier New" w:cs="Courier New"/>
          <w:color w:val="008000"/>
          <w:sz w:val="20"/>
          <w:szCs w:val="20"/>
          <w:highlight w:val="white"/>
        </w:rPr>
      </w:pPr>
      <w:ins w:id="3421" w:author="Michael Bell" w:date="2013-05-06T18:09:00Z">
        <w:r>
          <w:rPr>
            <w:rFonts w:ascii="Courier New" w:hAnsi="Courier New" w:cs="Courier New"/>
            <w:color w:val="008000"/>
            <w:sz w:val="20"/>
            <w:szCs w:val="20"/>
            <w:highlight w:val="white"/>
          </w:rPr>
          <w:t xml:space="preserve"> Programing started: 02/02/2013 at 14:08</w:t>
        </w:r>
      </w:ins>
    </w:p>
    <w:p w14:paraId="1BD9E748" w14:textId="77777777" w:rsidR="00973ACE" w:rsidRDefault="00973ACE" w:rsidP="00973ACE">
      <w:pPr>
        <w:autoSpaceDE w:val="0"/>
        <w:autoSpaceDN w:val="0"/>
        <w:adjustRightInd w:val="0"/>
        <w:spacing w:after="0" w:line="240" w:lineRule="auto"/>
        <w:rPr>
          <w:ins w:id="3422" w:author="Michael Bell" w:date="2013-05-06T18:09:00Z"/>
          <w:rFonts w:ascii="Courier New" w:hAnsi="Courier New" w:cs="Courier New"/>
          <w:color w:val="008000"/>
          <w:sz w:val="20"/>
          <w:szCs w:val="20"/>
          <w:highlight w:val="white"/>
        </w:rPr>
      </w:pPr>
      <w:ins w:id="3423" w:author="Michael Bell" w:date="2013-05-06T18:09:00Z">
        <w:r>
          <w:rPr>
            <w:rFonts w:ascii="Courier New" w:hAnsi="Courier New" w:cs="Courier New"/>
            <w:color w:val="008000"/>
            <w:sz w:val="20"/>
            <w:szCs w:val="20"/>
            <w:highlight w:val="white"/>
          </w:rPr>
          <w:t xml:space="preserve"> </w:t>
        </w:r>
      </w:ins>
    </w:p>
    <w:p w14:paraId="118A8243" w14:textId="77777777" w:rsidR="00973ACE" w:rsidRDefault="00973ACE" w:rsidP="00973ACE">
      <w:pPr>
        <w:autoSpaceDE w:val="0"/>
        <w:autoSpaceDN w:val="0"/>
        <w:adjustRightInd w:val="0"/>
        <w:spacing w:after="0" w:line="240" w:lineRule="auto"/>
        <w:rPr>
          <w:ins w:id="3424" w:author="Michael Bell" w:date="2013-05-06T18:09:00Z"/>
          <w:rFonts w:ascii="Courier New" w:hAnsi="Courier New" w:cs="Courier New"/>
          <w:color w:val="008000"/>
          <w:sz w:val="20"/>
          <w:szCs w:val="20"/>
          <w:highlight w:val="white"/>
        </w:rPr>
      </w:pPr>
      <w:ins w:id="3425" w:author="Michael Bell" w:date="2013-05-06T18:09:00Z">
        <w:r>
          <w:rPr>
            <w:rFonts w:ascii="Courier New" w:hAnsi="Courier New" w:cs="Courier New"/>
            <w:color w:val="008000"/>
            <w:sz w:val="20"/>
            <w:szCs w:val="20"/>
            <w:highlight w:val="white"/>
          </w:rPr>
          <w:t xml:space="preserve"> Programing completed: 06/05/2013 at 17:45</w:t>
        </w:r>
      </w:ins>
    </w:p>
    <w:p w14:paraId="09B3F44C" w14:textId="77777777" w:rsidR="00973ACE" w:rsidRDefault="00973ACE" w:rsidP="00973ACE">
      <w:pPr>
        <w:autoSpaceDE w:val="0"/>
        <w:autoSpaceDN w:val="0"/>
        <w:adjustRightInd w:val="0"/>
        <w:spacing w:after="0" w:line="240" w:lineRule="auto"/>
        <w:rPr>
          <w:ins w:id="3426" w:author="Michael Bell" w:date="2013-05-06T18:09:00Z"/>
          <w:rFonts w:ascii="Courier New" w:hAnsi="Courier New" w:cs="Courier New"/>
          <w:color w:val="008000"/>
          <w:sz w:val="20"/>
          <w:szCs w:val="20"/>
          <w:highlight w:val="white"/>
        </w:rPr>
      </w:pPr>
      <w:ins w:id="3427" w:author="Michael Bell" w:date="2013-05-06T18:09:00Z">
        <w:r>
          <w:rPr>
            <w:rFonts w:ascii="Courier New" w:hAnsi="Courier New" w:cs="Courier New"/>
            <w:color w:val="008000"/>
            <w:sz w:val="20"/>
            <w:szCs w:val="20"/>
            <w:highlight w:val="white"/>
          </w:rPr>
          <w:t xml:space="preserve"> </w:t>
        </w:r>
      </w:ins>
    </w:p>
    <w:p w14:paraId="57AFC4AD" w14:textId="77777777" w:rsidR="00973ACE" w:rsidRDefault="00973ACE" w:rsidP="00973ACE">
      <w:pPr>
        <w:autoSpaceDE w:val="0"/>
        <w:autoSpaceDN w:val="0"/>
        <w:adjustRightInd w:val="0"/>
        <w:spacing w:after="0" w:line="240" w:lineRule="auto"/>
        <w:rPr>
          <w:ins w:id="3428" w:author="Michael Bell" w:date="2013-05-06T18:09:00Z"/>
          <w:rFonts w:ascii="Courier New" w:hAnsi="Courier New" w:cs="Courier New"/>
          <w:color w:val="000000"/>
          <w:sz w:val="20"/>
          <w:szCs w:val="20"/>
          <w:highlight w:val="white"/>
        </w:rPr>
      </w:pPr>
      <w:ins w:id="3429" w:author="Michael Bell" w:date="2013-05-06T18:09:00Z">
        <w:r>
          <w:rPr>
            <w:rFonts w:ascii="Courier New" w:hAnsi="Courier New" w:cs="Courier New"/>
            <w:color w:val="008000"/>
            <w:sz w:val="20"/>
            <w:szCs w:val="20"/>
            <w:highlight w:val="white"/>
          </w:rPr>
          <w:t xml:space="preserve"> */</w:t>
        </w:r>
      </w:ins>
    </w:p>
    <w:p w14:paraId="0D18FC1D" w14:textId="77777777" w:rsidR="00973ACE" w:rsidRDefault="00973ACE" w:rsidP="00973ACE">
      <w:pPr>
        <w:autoSpaceDE w:val="0"/>
        <w:autoSpaceDN w:val="0"/>
        <w:adjustRightInd w:val="0"/>
        <w:spacing w:after="0" w:line="240" w:lineRule="auto"/>
        <w:rPr>
          <w:ins w:id="3430" w:author="Michael Bell" w:date="2013-05-06T18:09:00Z"/>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ins w:id="3431" w:author="Michael Bell" w:date="2013-05-06T18:09:00Z"/>
          <w:rFonts w:ascii="Courier New" w:hAnsi="Courier New" w:cs="Courier New"/>
          <w:color w:val="008000"/>
          <w:sz w:val="20"/>
          <w:szCs w:val="20"/>
          <w:highlight w:val="white"/>
        </w:rPr>
      </w:pPr>
      <w:ins w:id="3432" w:author="Michael Bell" w:date="2013-05-06T18:09:00Z">
        <w:r>
          <w:rPr>
            <w:rFonts w:ascii="Courier New" w:hAnsi="Courier New" w:cs="Courier New"/>
            <w:color w:val="008000"/>
            <w:sz w:val="20"/>
            <w:szCs w:val="20"/>
            <w:highlight w:val="white"/>
          </w:rPr>
          <w:t>/*if the program reaches a tildie this is run, when the program moves onto a ~ it moves back one step except when it moved left</w:t>
        </w:r>
      </w:ins>
    </w:p>
    <w:p w14:paraId="380F2CFC" w14:textId="77777777" w:rsidR="00973ACE" w:rsidRDefault="00973ACE" w:rsidP="00973ACE">
      <w:pPr>
        <w:autoSpaceDE w:val="0"/>
        <w:autoSpaceDN w:val="0"/>
        <w:adjustRightInd w:val="0"/>
        <w:spacing w:after="0" w:line="240" w:lineRule="auto"/>
        <w:rPr>
          <w:ins w:id="3433" w:author="Michael Bell" w:date="2013-05-06T18:09:00Z"/>
          <w:rFonts w:ascii="Courier New" w:hAnsi="Courier New" w:cs="Courier New"/>
          <w:color w:val="000000"/>
          <w:sz w:val="20"/>
          <w:szCs w:val="20"/>
          <w:highlight w:val="white"/>
        </w:rPr>
      </w:pPr>
      <w:ins w:id="3434" w:author="Michael Bell" w:date="2013-05-06T18:09:00Z">
        <w:r>
          <w:rPr>
            <w:rFonts w:ascii="Courier New" w:hAnsi="Courier New" w:cs="Courier New"/>
            <w:color w:val="008000"/>
            <w:sz w:val="20"/>
            <w:szCs w:val="20"/>
            <w:highlight w:val="white"/>
          </w:rPr>
          <w:t>onto a tildie in which case it goes up untill it reaches a menu option*/</w:t>
        </w:r>
      </w:ins>
    </w:p>
    <w:p w14:paraId="393D94E4" w14:textId="77777777" w:rsidR="00973ACE" w:rsidRDefault="00973ACE" w:rsidP="00973ACE">
      <w:pPr>
        <w:autoSpaceDE w:val="0"/>
        <w:autoSpaceDN w:val="0"/>
        <w:adjustRightInd w:val="0"/>
        <w:spacing w:after="0" w:line="240" w:lineRule="auto"/>
        <w:rPr>
          <w:ins w:id="3435" w:author="Michael Bell" w:date="2013-05-06T18:09:00Z"/>
          <w:rFonts w:ascii="Courier New" w:hAnsi="Courier New" w:cs="Courier New"/>
          <w:color w:val="000000"/>
          <w:sz w:val="20"/>
          <w:szCs w:val="20"/>
          <w:highlight w:val="white"/>
        </w:rPr>
      </w:pPr>
      <w:ins w:id="3436" w:author="Michael Bell" w:date="2013-05-06T18:09:00Z">
        <w:r>
          <w:rPr>
            <w:rFonts w:ascii="Courier New" w:hAnsi="Courier New" w:cs="Courier New"/>
            <w:color w:val="000000"/>
            <w:sz w:val="20"/>
            <w:szCs w:val="20"/>
            <w:highlight w:val="white"/>
          </w:rPr>
          <w:t xml:space="preserve"> </w:t>
        </w:r>
      </w:ins>
    </w:p>
    <w:p w14:paraId="0A85C466" w14:textId="77777777" w:rsidR="00973ACE" w:rsidRDefault="00973ACE" w:rsidP="00973ACE">
      <w:pPr>
        <w:autoSpaceDE w:val="0"/>
        <w:autoSpaceDN w:val="0"/>
        <w:adjustRightInd w:val="0"/>
        <w:spacing w:after="0" w:line="240" w:lineRule="auto"/>
        <w:rPr>
          <w:ins w:id="3437" w:author="Michael Bell" w:date="2013-05-06T18:09:00Z"/>
          <w:rFonts w:ascii="Courier New" w:hAnsi="Courier New" w:cs="Courier New"/>
          <w:color w:val="000000"/>
          <w:sz w:val="20"/>
          <w:szCs w:val="20"/>
          <w:highlight w:val="white"/>
        </w:rPr>
      </w:pPr>
      <w:ins w:id="3438" w:author="Michael Bell" w:date="2013-05-06T18:09: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48CC412A" w14:textId="77777777" w:rsidR="00973ACE" w:rsidRDefault="00973ACE" w:rsidP="00973ACE">
      <w:pPr>
        <w:autoSpaceDE w:val="0"/>
        <w:autoSpaceDN w:val="0"/>
        <w:adjustRightInd w:val="0"/>
        <w:spacing w:after="0" w:line="240" w:lineRule="auto"/>
        <w:rPr>
          <w:ins w:id="3439" w:author="Michael Bell" w:date="2013-05-06T18:09:00Z"/>
          <w:rFonts w:ascii="Courier New" w:hAnsi="Courier New" w:cs="Courier New"/>
          <w:color w:val="000000"/>
          <w:sz w:val="20"/>
          <w:szCs w:val="20"/>
          <w:highlight w:val="white"/>
        </w:rPr>
      </w:pPr>
      <w:ins w:id="3440" w:author="Michael Bell" w:date="2013-05-06T18:09:00Z">
        <w:r>
          <w:rPr>
            <w:rFonts w:ascii="Courier New" w:hAnsi="Courier New" w:cs="Courier New"/>
            <w:b/>
            <w:bCs/>
            <w:color w:val="000080"/>
            <w:sz w:val="20"/>
            <w:szCs w:val="20"/>
            <w:highlight w:val="white"/>
          </w:rPr>
          <w:t>{</w:t>
        </w:r>
      </w:ins>
    </w:p>
    <w:p w14:paraId="5EECC65E" w14:textId="77777777" w:rsidR="00973ACE" w:rsidRDefault="00973ACE" w:rsidP="00973ACE">
      <w:pPr>
        <w:autoSpaceDE w:val="0"/>
        <w:autoSpaceDN w:val="0"/>
        <w:adjustRightInd w:val="0"/>
        <w:spacing w:after="0" w:line="240" w:lineRule="auto"/>
        <w:rPr>
          <w:ins w:id="3441" w:author="Michael Bell" w:date="2013-05-06T18:09:00Z"/>
          <w:rFonts w:ascii="Courier New" w:hAnsi="Courier New" w:cs="Courier New"/>
          <w:color w:val="000000"/>
          <w:sz w:val="20"/>
          <w:szCs w:val="20"/>
          <w:highlight w:val="white"/>
        </w:rPr>
      </w:pPr>
      <w:ins w:id="3442"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C82E362" w14:textId="77777777" w:rsidR="00973ACE" w:rsidRDefault="00973ACE" w:rsidP="00973ACE">
      <w:pPr>
        <w:autoSpaceDE w:val="0"/>
        <w:autoSpaceDN w:val="0"/>
        <w:adjustRightInd w:val="0"/>
        <w:spacing w:after="0" w:line="240" w:lineRule="auto"/>
        <w:rPr>
          <w:ins w:id="3443" w:author="Michael Bell" w:date="2013-05-06T18:09:00Z"/>
          <w:rFonts w:ascii="Courier New" w:hAnsi="Courier New" w:cs="Courier New"/>
          <w:color w:val="000000"/>
          <w:sz w:val="20"/>
          <w:szCs w:val="20"/>
          <w:highlight w:val="white"/>
        </w:rPr>
      </w:pPr>
      <w:ins w:id="3444"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59FB46" w14:textId="77777777" w:rsidR="00973ACE" w:rsidRDefault="00973ACE" w:rsidP="00973ACE">
      <w:pPr>
        <w:autoSpaceDE w:val="0"/>
        <w:autoSpaceDN w:val="0"/>
        <w:adjustRightInd w:val="0"/>
        <w:spacing w:after="0" w:line="240" w:lineRule="auto"/>
        <w:rPr>
          <w:ins w:id="3445" w:author="Michael Bell" w:date="2013-05-06T18:09:00Z"/>
          <w:rFonts w:ascii="Courier New" w:hAnsi="Courier New" w:cs="Courier New"/>
          <w:color w:val="000000"/>
          <w:sz w:val="20"/>
          <w:szCs w:val="20"/>
          <w:highlight w:val="white"/>
        </w:rPr>
      </w:pPr>
      <w:ins w:id="3446"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0B0969A6" w14:textId="77777777" w:rsidR="00973ACE" w:rsidRDefault="00973ACE" w:rsidP="00973ACE">
      <w:pPr>
        <w:autoSpaceDE w:val="0"/>
        <w:autoSpaceDN w:val="0"/>
        <w:adjustRightInd w:val="0"/>
        <w:spacing w:after="0" w:line="240" w:lineRule="auto"/>
        <w:rPr>
          <w:ins w:id="3447" w:author="Michael Bell" w:date="2013-05-06T18:09:00Z"/>
          <w:rFonts w:ascii="Courier New" w:hAnsi="Courier New" w:cs="Courier New"/>
          <w:color w:val="000000"/>
          <w:sz w:val="20"/>
          <w:szCs w:val="20"/>
          <w:highlight w:val="white"/>
        </w:rPr>
      </w:pPr>
      <w:ins w:id="3448"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0326C825" w14:textId="77777777" w:rsidR="00973ACE" w:rsidRDefault="00973ACE" w:rsidP="00973ACE">
      <w:pPr>
        <w:autoSpaceDE w:val="0"/>
        <w:autoSpaceDN w:val="0"/>
        <w:adjustRightInd w:val="0"/>
        <w:spacing w:after="0" w:line="240" w:lineRule="auto"/>
        <w:rPr>
          <w:ins w:id="3449" w:author="Michael Bell" w:date="2013-05-06T18:09:00Z"/>
          <w:rFonts w:ascii="Courier New" w:hAnsi="Courier New" w:cs="Courier New"/>
          <w:color w:val="000000"/>
          <w:sz w:val="20"/>
          <w:szCs w:val="20"/>
          <w:highlight w:val="white"/>
        </w:rPr>
      </w:pPr>
      <w:ins w:id="3450" w:author="Michael Bell" w:date="2013-05-06T18:09:00Z">
        <w:r>
          <w:rPr>
            <w:rFonts w:ascii="Courier New" w:hAnsi="Courier New" w:cs="Courier New"/>
            <w:color w:val="000000"/>
            <w:sz w:val="20"/>
            <w:szCs w:val="20"/>
            <w:highlight w:val="white"/>
          </w:rPr>
          <w:t xml:space="preserve">      </w:t>
        </w:r>
      </w:ins>
    </w:p>
    <w:p w14:paraId="01D8E7D2" w14:textId="77777777" w:rsidR="00973ACE" w:rsidRDefault="00973ACE" w:rsidP="00973ACE">
      <w:pPr>
        <w:autoSpaceDE w:val="0"/>
        <w:autoSpaceDN w:val="0"/>
        <w:adjustRightInd w:val="0"/>
        <w:spacing w:after="0" w:line="240" w:lineRule="auto"/>
        <w:rPr>
          <w:ins w:id="3451" w:author="Michael Bell" w:date="2013-05-06T18:09:00Z"/>
          <w:rFonts w:ascii="Courier New" w:hAnsi="Courier New" w:cs="Courier New"/>
          <w:color w:val="000000"/>
          <w:sz w:val="20"/>
          <w:szCs w:val="20"/>
          <w:highlight w:val="white"/>
        </w:rPr>
      </w:pPr>
      <w:ins w:id="3452"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7942157D" w14:textId="77777777" w:rsidR="00973ACE" w:rsidRDefault="00973ACE" w:rsidP="00973ACE">
      <w:pPr>
        <w:autoSpaceDE w:val="0"/>
        <w:autoSpaceDN w:val="0"/>
        <w:adjustRightInd w:val="0"/>
        <w:spacing w:after="0" w:line="240" w:lineRule="auto"/>
        <w:rPr>
          <w:ins w:id="3453" w:author="Michael Bell" w:date="2013-05-06T18:09:00Z"/>
          <w:rFonts w:ascii="Courier New" w:hAnsi="Courier New" w:cs="Courier New"/>
          <w:color w:val="000000"/>
          <w:sz w:val="20"/>
          <w:szCs w:val="20"/>
          <w:highlight w:val="white"/>
        </w:rPr>
      </w:pPr>
      <w:ins w:id="3454"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773F6812" w14:textId="77777777" w:rsidR="00973ACE" w:rsidRDefault="00973ACE" w:rsidP="00973ACE">
      <w:pPr>
        <w:autoSpaceDE w:val="0"/>
        <w:autoSpaceDN w:val="0"/>
        <w:adjustRightInd w:val="0"/>
        <w:spacing w:after="0" w:line="240" w:lineRule="auto"/>
        <w:rPr>
          <w:ins w:id="3455" w:author="Michael Bell" w:date="2013-05-06T18:09:00Z"/>
          <w:rFonts w:ascii="Courier New" w:hAnsi="Courier New" w:cs="Courier New"/>
          <w:color w:val="000000"/>
          <w:sz w:val="20"/>
          <w:szCs w:val="20"/>
          <w:highlight w:val="white"/>
        </w:rPr>
      </w:pPr>
      <w:ins w:id="3456" w:author="Michael Bell" w:date="2013-05-06T18:09:00Z">
        <w:r>
          <w:rPr>
            <w:rFonts w:ascii="Courier New" w:hAnsi="Courier New" w:cs="Courier New"/>
            <w:color w:val="000000"/>
            <w:sz w:val="20"/>
            <w:szCs w:val="20"/>
            <w:highlight w:val="white"/>
          </w:rPr>
          <w:t xml:space="preserve">      </w:t>
        </w:r>
      </w:ins>
    </w:p>
    <w:p w14:paraId="56886310" w14:textId="77777777" w:rsidR="00973ACE" w:rsidRDefault="00973ACE" w:rsidP="00973ACE">
      <w:pPr>
        <w:autoSpaceDE w:val="0"/>
        <w:autoSpaceDN w:val="0"/>
        <w:adjustRightInd w:val="0"/>
        <w:spacing w:after="0" w:line="240" w:lineRule="auto"/>
        <w:rPr>
          <w:ins w:id="3457" w:author="Michael Bell" w:date="2013-05-06T18:09:00Z"/>
          <w:rFonts w:ascii="Courier New" w:hAnsi="Courier New" w:cs="Courier New"/>
          <w:color w:val="000000"/>
          <w:sz w:val="20"/>
          <w:szCs w:val="20"/>
          <w:highlight w:val="white"/>
        </w:rPr>
      </w:pPr>
      <w:ins w:id="3458"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94D45A3" w14:textId="77777777" w:rsidR="00973ACE" w:rsidRDefault="00973ACE" w:rsidP="00973ACE">
      <w:pPr>
        <w:autoSpaceDE w:val="0"/>
        <w:autoSpaceDN w:val="0"/>
        <w:adjustRightInd w:val="0"/>
        <w:spacing w:after="0" w:line="240" w:lineRule="auto"/>
        <w:rPr>
          <w:ins w:id="3459" w:author="Michael Bell" w:date="2013-05-06T18:09:00Z"/>
          <w:rFonts w:ascii="Courier New" w:hAnsi="Courier New" w:cs="Courier New"/>
          <w:color w:val="000000"/>
          <w:sz w:val="20"/>
          <w:szCs w:val="20"/>
          <w:highlight w:val="white"/>
        </w:rPr>
      </w:pPr>
      <w:ins w:id="3460"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4755C7A" w14:textId="77777777" w:rsidR="00973ACE" w:rsidRDefault="00973ACE" w:rsidP="00973ACE">
      <w:pPr>
        <w:autoSpaceDE w:val="0"/>
        <w:autoSpaceDN w:val="0"/>
        <w:adjustRightInd w:val="0"/>
        <w:spacing w:after="0" w:line="240" w:lineRule="auto"/>
        <w:rPr>
          <w:ins w:id="3461" w:author="Michael Bell" w:date="2013-05-06T18:09:00Z"/>
          <w:rFonts w:ascii="Courier New" w:hAnsi="Courier New" w:cs="Courier New"/>
          <w:color w:val="000000"/>
          <w:sz w:val="20"/>
          <w:szCs w:val="20"/>
          <w:highlight w:val="white"/>
        </w:rPr>
      </w:pPr>
      <w:ins w:id="3462" w:author="Michael Bell" w:date="2013-05-06T18:09:00Z">
        <w:r>
          <w:rPr>
            <w:rFonts w:ascii="Courier New" w:hAnsi="Courier New" w:cs="Courier New"/>
            <w:color w:val="000000"/>
            <w:sz w:val="20"/>
            <w:szCs w:val="20"/>
            <w:highlight w:val="white"/>
          </w:rPr>
          <w:t xml:space="preserve">      </w:t>
        </w:r>
      </w:ins>
    </w:p>
    <w:p w14:paraId="15697B21" w14:textId="77777777" w:rsidR="00973ACE" w:rsidRDefault="00973ACE" w:rsidP="00973ACE">
      <w:pPr>
        <w:autoSpaceDE w:val="0"/>
        <w:autoSpaceDN w:val="0"/>
        <w:adjustRightInd w:val="0"/>
        <w:spacing w:after="0" w:line="240" w:lineRule="auto"/>
        <w:rPr>
          <w:ins w:id="3463" w:author="Michael Bell" w:date="2013-05-06T18:09:00Z"/>
          <w:rFonts w:ascii="Courier New" w:hAnsi="Courier New" w:cs="Courier New"/>
          <w:color w:val="000000"/>
          <w:sz w:val="20"/>
          <w:szCs w:val="20"/>
          <w:highlight w:val="white"/>
        </w:rPr>
      </w:pPr>
      <w:ins w:id="3464"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0AA56D6B" w14:textId="77777777" w:rsidR="00973ACE" w:rsidRDefault="00973ACE" w:rsidP="00973ACE">
      <w:pPr>
        <w:autoSpaceDE w:val="0"/>
        <w:autoSpaceDN w:val="0"/>
        <w:adjustRightInd w:val="0"/>
        <w:spacing w:after="0" w:line="240" w:lineRule="auto"/>
        <w:rPr>
          <w:ins w:id="3465" w:author="Michael Bell" w:date="2013-05-06T18:09:00Z"/>
          <w:rFonts w:ascii="Courier New" w:hAnsi="Courier New" w:cs="Courier New"/>
          <w:color w:val="000000"/>
          <w:sz w:val="20"/>
          <w:szCs w:val="20"/>
          <w:highlight w:val="white"/>
        </w:rPr>
      </w:pPr>
      <w:ins w:id="3466" w:author="Michael Bell" w:date="2013-05-06T18:09: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7635FD7" w14:textId="77777777" w:rsidR="00973ACE" w:rsidRDefault="00973ACE" w:rsidP="00973ACE">
      <w:pPr>
        <w:autoSpaceDE w:val="0"/>
        <w:autoSpaceDN w:val="0"/>
        <w:adjustRightInd w:val="0"/>
        <w:spacing w:after="0" w:line="240" w:lineRule="auto"/>
        <w:rPr>
          <w:ins w:id="3467" w:author="Michael Bell" w:date="2013-05-06T18:09:00Z"/>
          <w:rFonts w:ascii="Courier New" w:hAnsi="Courier New" w:cs="Courier New"/>
          <w:color w:val="000000"/>
          <w:sz w:val="20"/>
          <w:szCs w:val="20"/>
          <w:highlight w:val="white"/>
        </w:rPr>
      </w:pPr>
      <w:ins w:id="3468" w:author="Michael Bell" w:date="2013-05-06T18:09:00Z">
        <w:r>
          <w:rPr>
            <w:rFonts w:ascii="Courier New" w:hAnsi="Courier New" w:cs="Courier New"/>
            <w:color w:val="000000"/>
            <w:sz w:val="20"/>
            <w:szCs w:val="20"/>
            <w:highlight w:val="white"/>
          </w:rPr>
          <w:t xml:space="preserve">    </w:t>
        </w:r>
      </w:ins>
    </w:p>
    <w:p w14:paraId="0A6076E7" w14:textId="77777777" w:rsidR="00973ACE" w:rsidRDefault="00973ACE" w:rsidP="00973ACE">
      <w:pPr>
        <w:autoSpaceDE w:val="0"/>
        <w:autoSpaceDN w:val="0"/>
        <w:adjustRightInd w:val="0"/>
        <w:spacing w:after="0" w:line="240" w:lineRule="auto"/>
        <w:rPr>
          <w:ins w:id="3469" w:author="Michael Bell" w:date="2013-05-06T18:09:00Z"/>
          <w:rFonts w:ascii="Courier New" w:hAnsi="Courier New" w:cs="Courier New"/>
          <w:color w:val="000000"/>
          <w:sz w:val="20"/>
          <w:szCs w:val="20"/>
          <w:highlight w:val="white"/>
        </w:rPr>
      </w:pPr>
      <w:ins w:id="3470"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31BE2D72" w14:textId="77777777" w:rsidR="00973ACE" w:rsidRDefault="00973ACE" w:rsidP="00973ACE">
      <w:pPr>
        <w:autoSpaceDE w:val="0"/>
        <w:autoSpaceDN w:val="0"/>
        <w:adjustRightInd w:val="0"/>
        <w:spacing w:after="0" w:line="240" w:lineRule="auto"/>
        <w:rPr>
          <w:ins w:id="3471" w:author="Michael Bell" w:date="2013-05-06T18:09:00Z"/>
          <w:rFonts w:ascii="Courier New" w:hAnsi="Courier New" w:cs="Courier New"/>
          <w:color w:val="000000"/>
          <w:sz w:val="20"/>
          <w:szCs w:val="20"/>
          <w:highlight w:val="white"/>
        </w:rPr>
      </w:pPr>
      <w:ins w:id="3472"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E24AB9" w14:textId="77777777" w:rsidR="00973ACE" w:rsidRDefault="00973ACE" w:rsidP="00973ACE">
      <w:pPr>
        <w:autoSpaceDE w:val="0"/>
        <w:autoSpaceDN w:val="0"/>
        <w:adjustRightInd w:val="0"/>
        <w:spacing w:after="0" w:line="240" w:lineRule="auto"/>
        <w:rPr>
          <w:ins w:id="3473" w:author="Michael Bell" w:date="2013-05-06T18:09:00Z"/>
          <w:rFonts w:ascii="Courier New" w:hAnsi="Courier New" w:cs="Courier New"/>
          <w:color w:val="008000"/>
          <w:sz w:val="20"/>
          <w:szCs w:val="20"/>
          <w:highlight w:val="white"/>
        </w:rPr>
      </w:pPr>
      <w:ins w:id="3474" w:author="Michael Bell" w:date="2013-05-06T18:09: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6F599304" w14:textId="77777777" w:rsidR="00973ACE" w:rsidRDefault="00973ACE" w:rsidP="00973ACE">
      <w:pPr>
        <w:autoSpaceDE w:val="0"/>
        <w:autoSpaceDN w:val="0"/>
        <w:adjustRightInd w:val="0"/>
        <w:spacing w:after="0" w:line="240" w:lineRule="auto"/>
        <w:rPr>
          <w:ins w:id="3475" w:author="Michael Bell" w:date="2013-05-06T18:09:00Z"/>
          <w:rFonts w:ascii="Courier New" w:hAnsi="Courier New" w:cs="Courier New"/>
          <w:color w:val="000000"/>
          <w:sz w:val="20"/>
          <w:szCs w:val="20"/>
          <w:highlight w:val="white"/>
        </w:rPr>
      </w:pPr>
      <w:ins w:id="3476" w:author="Michael Bell" w:date="2013-05-06T18:09: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5A69EB4D" w14:textId="77777777" w:rsidR="00973ACE" w:rsidRDefault="00973ACE" w:rsidP="00973ACE">
      <w:pPr>
        <w:autoSpaceDE w:val="0"/>
        <w:autoSpaceDN w:val="0"/>
        <w:adjustRightInd w:val="0"/>
        <w:spacing w:after="0" w:line="240" w:lineRule="auto"/>
        <w:rPr>
          <w:ins w:id="3477" w:author="Michael Bell" w:date="2013-05-06T18:09:00Z"/>
          <w:rFonts w:ascii="Courier New" w:hAnsi="Courier New" w:cs="Courier New"/>
          <w:color w:val="000000"/>
          <w:sz w:val="20"/>
          <w:szCs w:val="20"/>
          <w:highlight w:val="white"/>
        </w:rPr>
      </w:pPr>
      <w:ins w:id="3478"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74C3B6" w14:textId="77777777" w:rsidR="00973ACE" w:rsidRDefault="00973ACE" w:rsidP="00973ACE">
      <w:pPr>
        <w:autoSpaceDE w:val="0"/>
        <w:autoSpaceDN w:val="0"/>
        <w:adjustRightInd w:val="0"/>
        <w:spacing w:after="0" w:line="240" w:lineRule="auto"/>
        <w:rPr>
          <w:ins w:id="3479" w:author="Michael Bell" w:date="2013-05-06T18:09:00Z"/>
          <w:rFonts w:ascii="Courier New" w:hAnsi="Courier New" w:cs="Courier New"/>
          <w:color w:val="000000"/>
          <w:sz w:val="20"/>
          <w:szCs w:val="20"/>
          <w:highlight w:val="white"/>
        </w:rPr>
      </w:pPr>
      <w:ins w:id="3480"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D74D07" w14:textId="1684F5AF" w:rsidR="002F1085" w:rsidDel="00116173" w:rsidRDefault="00973ACE" w:rsidP="00973ACE">
      <w:pPr>
        <w:autoSpaceDE w:val="0"/>
        <w:autoSpaceDN w:val="0"/>
        <w:adjustRightInd w:val="0"/>
        <w:spacing w:after="0" w:line="240" w:lineRule="auto"/>
        <w:rPr>
          <w:del w:id="3481" w:author="Michael Bell" w:date="2013-05-06T17:54:00Z"/>
          <w:rFonts w:ascii="Courier New" w:hAnsi="Courier New" w:cs="Courier New"/>
          <w:color w:val="008000"/>
          <w:sz w:val="20"/>
          <w:szCs w:val="20"/>
          <w:highlight w:val="white"/>
        </w:rPr>
      </w:pPr>
      <w:ins w:id="3482" w:author="Michael Bell" w:date="2013-05-06T18:09:00Z">
        <w:r>
          <w:rPr>
            <w:rFonts w:ascii="Courier New" w:hAnsi="Courier New" w:cs="Courier New"/>
            <w:b/>
            <w:bCs/>
            <w:color w:val="000080"/>
            <w:sz w:val="20"/>
            <w:szCs w:val="20"/>
            <w:highlight w:val="white"/>
          </w:rPr>
          <w:t>}</w:t>
        </w:r>
      </w:ins>
      <w:del w:id="3483" w:author="Michael Bell" w:date="2013-05-06T17:54:00Z">
        <w:r w:rsidR="002F1085" w:rsidDel="00116173">
          <w:rPr>
            <w:rFonts w:ascii="Courier New" w:hAnsi="Courier New" w:cs="Courier New"/>
            <w:color w:val="008000"/>
            <w:sz w:val="20"/>
            <w:szCs w:val="20"/>
            <w:highlight w:val="white"/>
          </w:rPr>
          <w:delText>/*</w:delText>
        </w:r>
      </w:del>
    </w:p>
    <w:p w14:paraId="37B2CFB9" w14:textId="10863154" w:rsidR="002F1085" w:rsidDel="00116173" w:rsidRDefault="002F1085" w:rsidP="002F1085">
      <w:pPr>
        <w:autoSpaceDE w:val="0"/>
        <w:autoSpaceDN w:val="0"/>
        <w:adjustRightInd w:val="0"/>
        <w:spacing w:after="0" w:line="240" w:lineRule="auto"/>
        <w:rPr>
          <w:del w:id="3484" w:author="Michael Bell" w:date="2013-05-06T17:54:00Z"/>
          <w:rFonts w:ascii="Courier New" w:hAnsi="Courier New" w:cs="Courier New"/>
          <w:color w:val="008000"/>
          <w:sz w:val="20"/>
          <w:szCs w:val="20"/>
          <w:highlight w:val="white"/>
        </w:rPr>
      </w:pPr>
    </w:p>
    <w:p w14:paraId="61D7BF4D" w14:textId="4EB66076" w:rsidR="002F1085" w:rsidDel="00116173" w:rsidRDefault="002F1085" w:rsidP="002F1085">
      <w:pPr>
        <w:autoSpaceDE w:val="0"/>
        <w:autoSpaceDN w:val="0"/>
        <w:adjustRightInd w:val="0"/>
        <w:spacing w:after="0" w:line="240" w:lineRule="auto"/>
        <w:rPr>
          <w:del w:id="3485" w:author="Michael Bell" w:date="2013-05-06T17:54:00Z"/>
          <w:rFonts w:ascii="Courier New" w:hAnsi="Courier New" w:cs="Courier New"/>
          <w:color w:val="008000"/>
          <w:sz w:val="20"/>
          <w:szCs w:val="20"/>
          <w:highlight w:val="white"/>
        </w:rPr>
      </w:pPr>
      <w:del w:id="3486" w:author="Michael Bell" w:date="2013-05-06T17:54:00Z">
        <w:r w:rsidDel="00116173">
          <w:rPr>
            <w:rFonts w:ascii="Courier New" w:hAnsi="Courier New" w:cs="Courier New"/>
            <w:color w:val="008000"/>
            <w:sz w:val="20"/>
            <w:szCs w:val="20"/>
            <w:highlight w:val="white"/>
          </w:rPr>
          <w:delText xml:space="preserve"> BELTRAK</w:delText>
        </w:r>
      </w:del>
    </w:p>
    <w:p w14:paraId="2CD2D7AC" w14:textId="459F78BE" w:rsidR="002F1085" w:rsidDel="00116173" w:rsidRDefault="002F1085" w:rsidP="002F1085">
      <w:pPr>
        <w:autoSpaceDE w:val="0"/>
        <w:autoSpaceDN w:val="0"/>
        <w:adjustRightInd w:val="0"/>
        <w:spacing w:after="0" w:line="240" w:lineRule="auto"/>
        <w:rPr>
          <w:del w:id="3487" w:author="Michael Bell" w:date="2013-05-06T17:54:00Z"/>
          <w:rFonts w:ascii="Courier New" w:hAnsi="Courier New" w:cs="Courier New"/>
          <w:color w:val="008000"/>
          <w:sz w:val="20"/>
          <w:szCs w:val="20"/>
          <w:highlight w:val="white"/>
        </w:rPr>
      </w:pPr>
      <w:del w:id="3488" w:author="Michael Bell" w:date="2013-05-06T17:54:00Z">
        <w:r w:rsidDel="00116173">
          <w:rPr>
            <w:rFonts w:ascii="Courier New" w:hAnsi="Courier New" w:cs="Courier New"/>
            <w:color w:val="008000"/>
            <w:sz w:val="20"/>
            <w:szCs w:val="20"/>
            <w:highlight w:val="white"/>
          </w:rPr>
          <w:delText xml:space="preserve"> </w:delText>
        </w:r>
      </w:del>
    </w:p>
    <w:p w14:paraId="2FA8AE23" w14:textId="11E7DDC1" w:rsidR="002F1085" w:rsidDel="00116173" w:rsidRDefault="002F1085" w:rsidP="002F1085">
      <w:pPr>
        <w:autoSpaceDE w:val="0"/>
        <w:autoSpaceDN w:val="0"/>
        <w:adjustRightInd w:val="0"/>
        <w:spacing w:after="0" w:line="240" w:lineRule="auto"/>
        <w:rPr>
          <w:del w:id="3489" w:author="Michael Bell" w:date="2013-05-06T17:54:00Z"/>
          <w:rFonts w:ascii="Courier New" w:hAnsi="Courier New" w:cs="Courier New"/>
          <w:color w:val="008000"/>
          <w:sz w:val="20"/>
          <w:szCs w:val="20"/>
          <w:highlight w:val="white"/>
        </w:rPr>
      </w:pPr>
      <w:del w:id="3490" w:author="Michael Bell" w:date="2013-05-06T17:54:00Z">
        <w:r w:rsidDel="00116173">
          <w:rPr>
            <w:rFonts w:ascii="Courier New" w:hAnsi="Courier New" w:cs="Courier New"/>
            <w:color w:val="008000"/>
            <w:sz w:val="20"/>
            <w:szCs w:val="20"/>
            <w:highlight w:val="white"/>
          </w:rPr>
          <w:delText xml:space="preserve"> V1.0</w:delText>
        </w:r>
      </w:del>
    </w:p>
    <w:p w14:paraId="752D4795" w14:textId="0732E898" w:rsidR="002F1085" w:rsidDel="00116173" w:rsidRDefault="002F1085" w:rsidP="002F1085">
      <w:pPr>
        <w:autoSpaceDE w:val="0"/>
        <w:autoSpaceDN w:val="0"/>
        <w:adjustRightInd w:val="0"/>
        <w:spacing w:after="0" w:line="240" w:lineRule="auto"/>
        <w:rPr>
          <w:del w:id="3491" w:author="Michael Bell" w:date="2013-05-06T17:54:00Z"/>
          <w:rFonts w:ascii="Courier New" w:hAnsi="Courier New" w:cs="Courier New"/>
          <w:color w:val="008000"/>
          <w:sz w:val="20"/>
          <w:szCs w:val="20"/>
          <w:highlight w:val="white"/>
        </w:rPr>
      </w:pPr>
      <w:del w:id="3492" w:author="Michael Bell" w:date="2013-05-06T17:54:00Z">
        <w:r w:rsidDel="00116173">
          <w:rPr>
            <w:rFonts w:ascii="Courier New" w:hAnsi="Courier New" w:cs="Courier New"/>
            <w:color w:val="008000"/>
            <w:sz w:val="20"/>
            <w:szCs w:val="20"/>
            <w:highlight w:val="white"/>
          </w:rPr>
          <w:delText xml:space="preserve"> </w:delText>
        </w:r>
      </w:del>
    </w:p>
    <w:p w14:paraId="65201B48" w14:textId="4711BA87" w:rsidR="002F1085" w:rsidDel="00116173" w:rsidRDefault="002F1085" w:rsidP="002F1085">
      <w:pPr>
        <w:autoSpaceDE w:val="0"/>
        <w:autoSpaceDN w:val="0"/>
        <w:adjustRightInd w:val="0"/>
        <w:spacing w:after="0" w:line="240" w:lineRule="auto"/>
        <w:rPr>
          <w:del w:id="3493" w:author="Michael Bell" w:date="2013-05-06T17:54:00Z"/>
          <w:rFonts w:ascii="Courier New" w:hAnsi="Courier New" w:cs="Courier New"/>
          <w:color w:val="008000"/>
          <w:sz w:val="20"/>
          <w:szCs w:val="20"/>
          <w:highlight w:val="white"/>
        </w:rPr>
      </w:pPr>
      <w:del w:id="349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BC3989D" w14:textId="0E2DA670" w:rsidR="002F1085" w:rsidDel="00116173" w:rsidRDefault="002F1085" w:rsidP="002F1085">
      <w:pPr>
        <w:autoSpaceDE w:val="0"/>
        <w:autoSpaceDN w:val="0"/>
        <w:adjustRightInd w:val="0"/>
        <w:spacing w:after="0" w:line="240" w:lineRule="auto"/>
        <w:rPr>
          <w:del w:id="3495" w:author="Michael Bell" w:date="2013-05-06T17:54:00Z"/>
          <w:rFonts w:ascii="Courier New" w:hAnsi="Courier New" w:cs="Courier New"/>
          <w:color w:val="008000"/>
          <w:sz w:val="20"/>
          <w:szCs w:val="20"/>
          <w:highlight w:val="white"/>
        </w:rPr>
      </w:pPr>
      <w:del w:id="3496" w:author="Michael Bell" w:date="2013-05-06T17:54:00Z">
        <w:r w:rsidDel="00116173">
          <w:rPr>
            <w:rFonts w:ascii="Courier New" w:hAnsi="Courier New" w:cs="Courier New"/>
            <w:color w:val="008000"/>
            <w:sz w:val="20"/>
            <w:szCs w:val="20"/>
            <w:highlight w:val="white"/>
          </w:rPr>
          <w:delText xml:space="preserve"> </w:delText>
        </w:r>
      </w:del>
    </w:p>
    <w:p w14:paraId="39C27163" w14:textId="0856BE8E" w:rsidR="002F1085" w:rsidDel="00116173" w:rsidRDefault="002F1085" w:rsidP="002F1085">
      <w:pPr>
        <w:autoSpaceDE w:val="0"/>
        <w:autoSpaceDN w:val="0"/>
        <w:adjustRightInd w:val="0"/>
        <w:spacing w:after="0" w:line="240" w:lineRule="auto"/>
        <w:rPr>
          <w:del w:id="3497" w:author="Michael Bell" w:date="2013-05-06T17:54:00Z"/>
          <w:rFonts w:ascii="Courier New" w:hAnsi="Courier New" w:cs="Courier New"/>
          <w:color w:val="008000"/>
          <w:sz w:val="20"/>
          <w:szCs w:val="20"/>
          <w:highlight w:val="white"/>
        </w:rPr>
      </w:pPr>
      <w:del w:id="3498" w:author="Michael Bell" w:date="2013-05-06T17:54:00Z">
        <w:r w:rsidDel="00116173">
          <w:rPr>
            <w:rFonts w:ascii="Courier New" w:hAnsi="Courier New" w:cs="Courier New"/>
            <w:color w:val="008000"/>
            <w:sz w:val="20"/>
            <w:szCs w:val="20"/>
            <w:highlight w:val="white"/>
          </w:rPr>
          <w:delText xml:space="preserve"> By Michael Bell</w:delText>
        </w:r>
      </w:del>
    </w:p>
    <w:p w14:paraId="7384BF33" w14:textId="02D8F2FB" w:rsidR="002F1085" w:rsidDel="00116173" w:rsidRDefault="002F1085" w:rsidP="002F1085">
      <w:pPr>
        <w:autoSpaceDE w:val="0"/>
        <w:autoSpaceDN w:val="0"/>
        <w:adjustRightInd w:val="0"/>
        <w:spacing w:after="0" w:line="240" w:lineRule="auto"/>
        <w:rPr>
          <w:del w:id="3499" w:author="Michael Bell" w:date="2013-05-06T17:54:00Z"/>
          <w:rFonts w:ascii="Courier New" w:hAnsi="Courier New" w:cs="Courier New"/>
          <w:color w:val="008000"/>
          <w:sz w:val="20"/>
          <w:szCs w:val="20"/>
          <w:highlight w:val="white"/>
        </w:rPr>
      </w:pPr>
      <w:del w:id="3500" w:author="Michael Bell" w:date="2013-05-06T17:54:00Z">
        <w:r w:rsidDel="00116173">
          <w:rPr>
            <w:rFonts w:ascii="Courier New" w:hAnsi="Courier New" w:cs="Courier New"/>
            <w:color w:val="008000"/>
            <w:sz w:val="20"/>
            <w:szCs w:val="20"/>
            <w:highlight w:val="white"/>
          </w:rPr>
          <w:delText xml:space="preserve"> </w:delText>
        </w:r>
      </w:del>
    </w:p>
    <w:p w14:paraId="46A7F85F" w14:textId="57EE2CCC" w:rsidR="002F1085" w:rsidDel="00116173" w:rsidRDefault="002F1085" w:rsidP="002F1085">
      <w:pPr>
        <w:autoSpaceDE w:val="0"/>
        <w:autoSpaceDN w:val="0"/>
        <w:adjustRightInd w:val="0"/>
        <w:spacing w:after="0" w:line="240" w:lineRule="auto"/>
        <w:rPr>
          <w:del w:id="3501" w:author="Michael Bell" w:date="2013-05-06T17:54:00Z"/>
          <w:rFonts w:ascii="Courier New" w:hAnsi="Courier New" w:cs="Courier New"/>
          <w:color w:val="008000"/>
          <w:sz w:val="20"/>
          <w:szCs w:val="20"/>
          <w:highlight w:val="white"/>
        </w:rPr>
      </w:pPr>
      <w:del w:id="350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F01D45" w14:textId="67396EFE" w:rsidR="002F1085" w:rsidDel="00116173" w:rsidRDefault="002F1085" w:rsidP="002F1085">
      <w:pPr>
        <w:autoSpaceDE w:val="0"/>
        <w:autoSpaceDN w:val="0"/>
        <w:adjustRightInd w:val="0"/>
        <w:spacing w:after="0" w:line="240" w:lineRule="auto"/>
        <w:rPr>
          <w:del w:id="3503" w:author="Michael Bell" w:date="2013-05-06T17:54:00Z"/>
          <w:rFonts w:ascii="Courier New" w:hAnsi="Courier New" w:cs="Courier New"/>
          <w:color w:val="008000"/>
          <w:sz w:val="20"/>
          <w:szCs w:val="20"/>
          <w:highlight w:val="white"/>
        </w:rPr>
      </w:pPr>
      <w:del w:id="3504" w:author="Michael Bell" w:date="2013-05-06T17:54:00Z">
        <w:r w:rsidDel="00116173">
          <w:rPr>
            <w:rFonts w:ascii="Courier New" w:hAnsi="Courier New" w:cs="Courier New"/>
            <w:color w:val="008000"/>
            <w:sz w:val="20"/>
            <w:szCs w:val="20"/>
            <w:highlight w:val="white"/>
          </w:rPr>
          <w:delText xml:space="preserve"> </w:delText>
        </w:r>
      </w:del>
    </w:p>
    <w:p w14:paraId="7A9FA1DA" w14:textId="123FEBB0" w:rsidR="002F1085" w:rsidDel="00116173" w:rsidRDefault="002F1085" w:rsidP="002F1085">
      <w:pPr>
        <w:autoSpaceDE w:val="0"/>
        <w:autoSpaceDN w:val="0"/>
        <w:adjustRightInd w:val="0"/>
        <w:spacing w:after="0" w:line="240" w:lineRule="auto"/>
        <w:rPr>
          <w:del w:id="3505" w:author="Michael Bell" w:date="2013-05-06T17:54:00Z"/>
          <w:rFonts w:ascii="Courier New" w:hAnsi="Courier New" w:cs="Courier New"/>
          <w:color w:val="000000"/>
          <w:sz w:val="20"/>
          <w:szCs w:val="20"/>
          <w:highlight w:val="white"/>
        </w:rPr>
      </w:pPr>
      <w:del w:id="3506" w:author="Michael Bell" w:date="2013-05-06T17:54:00Z">
        <w:r w:rsidDel="00116173">
          <w:rPr>
            <w:rFonts w:ascii="Courier New" w:hAnsi="Courier New" w:cs="Courier New"/>
            <w:color w:val="008000"/>
            <w:sz w:val="20"/>
            <w:szCs w:val="20"/>
            <w:highlight w:val="white"/>
          </w:rPr>
          <w:delText xml:space="preserve"> */</w:delText>
        </w:r>
      </w:del>
    </w:p>
    <w:p w14:paraId="59111477" w14:textId="39418AD7" w:rsidR="002F1085" w:rsidDel="00116173" w:rsidRDefault="002F1085" w:rsidP="002F1085">
      <w:pPr>
        <w:autoSpaceDE w:val="0"/>
        <w:autoSpaceDN w:val="0"/>
        <w:adjustRightInd w:val="0"/>
        <w:spacing w:after="0" w:line="240" w:lineRule="auto"/>
        <w:rPr>
          <w:del w:id="3507" w:author="Michael Bell" w:date="2013-05-06T17:54:00Z"/>
          <w:rFonts w:ascii="Courier New" w:hAnsi="Courier New" w:cs="Courier New"/>
          <w:color w:val="000000"/>
          <w:sz w:val="20"/>
          <w:szCs w:val="20"/>
          <w:highlight w:val="white"/>
        </w:rPr>
      </w:pPr>
    </w:p>
    <w:p w14:paraId="7F4B0533" w14:textId="22783406" w:rsidR="002F1085" w:rsidDel="00116173" w:rsidRDefault="002F1085" w:rsidP="002F1085">
      <w:pPr>
        <w:autoSpaceDE w:val="0"/>
        <w:autoSpaceDN w:val="0"/>
        <w:adjustRightInd w:val="0"/>
        <w:spacing w:after="0" w:line="240" w:lineRule="auto"/>
        <w:rPr>
          <w:del w:id="3508" w:author="Michael Bell" w:date="2013-05-06T17:54:00Z"/>
          <w:rFonts w:ascii="Courier New" w:hAnsi="Courier New" w:cs="Courier New"/>
          <w:color w:val="008000"/>
          <w:sz w:val="20"/>
          <w:szCs w:val="20"/>
          <w:highlight w:val="white"/>
        </w:rPr>
      </w:pPr>
      <w:del w:id="3509" w:author="Michael Bell" w:date="2013-05-06T17:54:00Z">
        <w:r w:rsidDel="00116173">
          <w:rPr>
            <w:rFonts w:ascii="Courier New" w:hAnsi="Courier New" w:cs="Courier New"/>
            <w:color w:val="008000"/>
            <w:sz w:val="20"/>
            <w:szCs w:val="20"/>
            <w:highlight w:val="white"/>
          </w:rPr>
          <w:delText>/*if the program reaches a tildie this is run, when the program moves onto a ~ it moves back one step except when it moved left</w:delText>
        </w:r>
      </w:del>
    </w:p>
    <w:p w14:paraId="7C136BE9" w14:textId="16DD9FAF" w:rsidR="002F1085" w:rsidDel="00116173" w:rsidRDefault="002F1085" w:rsidP="002F1085">
      <w:pPr>
        <w:autoSpaceDE w:val="0"/>
        <w:autoSpaceDN w:val="0"/>
        <w:adjustRightInd w:val="0"/>
        <w:spacing w:after="0" w:line="240" w:lineRule="auto"/>
        <w:rPr>
          <w:del w:id="3510" w:author="Michael Bell" w:date="2013-05-06T17:54:00Z"/>
          <w:rFonts w:ascii="Courier New" w:hAnsi="Courier New" w:cs="Courier New"/>
          <w:color w:val="000000"/>
          <w:sz w:val="20"/>
          <w:szCs w:val="20"/>
          <w:highlight w:val="white"/>
        </w:rPr>
      </w:pPr>
      <w:del w:id="3511" w:author="Michael Bell" w:date="2013-05-06T17:54:00Z">
        <w:r w:rsidDel="00116173">
          <w:rPr>
            <w:rFonts w:ascii="Courier New" w:hAnsi="Courier New" w:cs="Courier New"/>
            <w:color w:val="008000"/>
            <w:sz w:val="20"/>
            <w:szCs w:val="20"/>
            <w:highlight w:val="white"/>
          </w:rPr>
          <w:delText>onto a tildie in which case it goes up untill it reaches a menu option*/</w:delText>
        </w:r>
      </w:del>
    </w:p>
    <w:p w14:paraId="101FC98D" w14:textId="4F43AC61" w:rsidR="002F1085" w:rsidDel="00116173" w:rsidRDefault="002F1085" w:rsidP="002F1085">
      <w:pPr>
        <w:autoSpaceDE w:val="0"/>
        <w:autoSpaceDN w:val="0"/>
        <w:adjustRightInd w:val="0"/>
        <w:spacing w:after="0" w:line="240" w:lineRule="auto"/>
        <w:rPr>
          <w:del w:id="3512" w:author="Michael Bell" w:date="2013-05-06T17:54:00Z"/>
          <w:rFonts w:ascii="Courier New" w:hAnsi="Courier New" w:cs="Courier New"/>
          <w:color w:val="000000"/>
          <w:sz w:val="20"/>
          <w:szCs w:val="20"/>
          <w:highlight w:val="white"/>
        </w:rPr>
      </w:pPr>
      <w:del w:id="3513" w:author="Michael Bell" w:date="2013-05-06T17:54:00Z">
        <w:r w:rsidDel="00116173">
          <w:rPr>
            <w:rFonts w:ascii="Courier New" w:hAnsi="Courier New" w:cs="Courier New"/>
            <w:color w:val="000000"/>
            <w:sz w:val="20"/>
            <w:szCs w:val="20"/>
            <w:highlight w:val="white"/>
          </w:rPr>
          <w:delText xml:space="preserve"> </w:delText>
        </w:r>
      </w:del>
    </w:p>
    <w:p w14:paraId="2E83DC19" w14:textId="0DC30B3C" w:rsidR="002F1085" w:rsidDel="00116173" w:rsidRDefault="002F1085" w:rsidP="002F1085">
      <w:pPr>
        <w:autoSpaceDE w:val="0"/>
        <w:autoSpaceDN w:val="0"/>
        <w:adjustRightInd w:val="0"/>
        <w:spacing w:after="0" w:line="240" w:lineRule="auto"/>
        <w:rPr>
          <w:del w:id="3514" w:author="Michael Bell" w:date="2013-05-06T17:54:00Z"/>
          <w:rFonts w:ascii="Courier New" w:hAnsi="Courier New" w:cs="Courier New"/>
          <w:color w:val="000000"/>
          <w:sz w:val="20"/>
          <w:szCs w:val="20"/>
          <w:highlight w:val="white"/>
        </w:rPr>
      </w:pPr>
      <w:del w:id="3515"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139F7590" w14:textId="2C4201F3" w:rsidR="002F1085" w:rsidDel="00116173" w:rsidRDefault="002F1085" w:rsidP="002F1085">
      <w:pPr>
        <w:autoSpaceDE w:val="0"/>
        <w:autoSpaceDN w:val="0"/>
        <w:adjustRightInd w:val="0"/>
        <w:spacing w:after="0" w:line="240" w:lineRule="auto"/>
        <w:rPr>
          <w:del w:id="3516" w:author="Michael Bell" w:date="2013-05-06T17:54:00Z"/>
          <w:rFonts w:ascii="Courier New" w:hAnsi="Courier New" w:cs="Courier New"/>
          <w:color w:val="000000"/>
          <w:sz w:val="20"/>
          <w:szCs w:val="20"/>
          <w:highlight w:val="white"/>
        </w:rPr>
      </w:pPr>
      <w:del w:id="3517" w:author="Michael Bell" w:date="2013-05-06T17:54:00Z">
        <w:r w:rsidDel="00116173">
          <w:rPr>
            <w:rFonts w:ascii="Courier New" w:hAnsi="Courier New" w:cs="Courier New"/>
            <w:b/>
            <w:bCs/>
            <w:color w:val="000080"/>
            <w:sz w:val="20"/>
            <w:szCs w:val="20"/>
            <w:highlight w:val="white"/>
          </w:rPr>
          <w:delText>{</w:delText>
        </w:r>
      </w:del>
    </w:p>
    <w:p w14:paraId="676DDDEA" w14:textId="3EF0F253" w:rsidR="002F1085" w:rsidDel="00116173" w:rsidRDefault="002F1085" w:rsidP="002F1085">
      <w:pPr>
        <w:autoSpaceDE w:val="0"/>
        <w:autoSpaceDN w:val="0"/>
        <w:adjustRightInd w:val="0"/>
        <w:spacing w:after="0" w:line="240" w:lineRule="auto"/>
        <w:rPr>
          <w:del w:id="3518" w:author="Michael Bell" w:date="2013-05-06T17:54:00Z"/>
          <w:rFonts w:ascii="Courier New" w:hAnsi="Courier New" w:cs="Courier New"/>
          <w:color w:val="000000"/>
          <w:sz w:val="20"/>
          <w:szCs w:val="20"/>
          <w:highlight w:val="white"/>
        </w:rPr>
      </w:pPr>
      <w:del w:id="35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CE75A95" w14:textId="0E47347C" w:rsidR="002F1085" w:rsidDel="00116173" w:rsidRDefault="002F1085" w:rsidP="002F1085">
      <w:pPr>
        <w:autoSpaceDE w:val="0"/>
        <w:autoSpaceDN w:val="0"/>
        <w:adjustRightInd w:val="0"/>
        <w:spacing w:after="0" w:line="240" w:lineRule="auto"/>
        <w:rPr>
          <w:del w:id="3520" w:author="Michael Bell" w:date="2013-05-06T17:54:00Z"/>
          <w:rFonts w:ascii="Courier New" w:hAnsi="Courier New" w:cs="Courier New"/>
          <w:color w:val="000000"/>
          <w:sz w:val="20"/>
          <w:szCs w:val="20"/>
          <w:highlight w:val="white"/>
        </w:rPr>
      </w:pPr>
      <w:del w:id="35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8AFAA4" w14:textId="613FD12B" w:rsidR="002F1085" w:rsidDel="00116173" w:rsidRDefault="002F1085" w:rsidP="002F1085">
      <w:pPr>
        <w:autoSpaceDE w:val="0"/>
        <w:autoSpaceDN w:val="0"/>
        <w:adjustRightInd w:val="0"/>
        <w:spacing w:after="0" w:line="240" w:lineRule="auto"/>
        <w:rPr>
          <w:del w:id="3522" w:author="Michael Bell" w:date="2013-05-06T17:54:00Z"/>
          <w:rFonts w:ascii="Courier New" w:hAnsi="Courier New" w:cs="Courier New"/>
          <w:color w:val="000000"/>
          <w:sz w:val="20"/>
          <w:szCs w:val="20"/>
          <w:highlight w:val="white"/>
        </w:rPr>
      </w:pPr>
      <w:del w:id="35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8BE50CD" w14:textId="1B3EB87D" w:rsidR="002F1085" w:rsidDel="00116173" w:rsidRDefault="002F1085" w:rsidP="002F1085">
      <w:pPr>
        <w:autoSpaceDE w:val="0"/>
        <w:autoSpaceDN w:val="0"/>
        <w:adjustRightInd w:val="0"/>
        <w:spacing w:after="0" w:line="240" w:lineRule="auto"/>
        <w:rPr>
          <w:del w:id="3524" w:author="Michael Bell" w:date="2013-05-06T17:54:00Z"/>
          <w:rFonts w:ascii="Courier New" w:hAnsi="Courier New" w:cs="Courier New"/>
          <w:color w:val="000000"/>
          <w:sz w:val="20"/>
          <w:szCs w:val="20"/>
          <w:highlight w:val="white"/>
        </w:rPr>
      </w:pPr>
      <w:del w:id="3525"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82E9F89" w14:textId="50384456" w:rsidR="002F1085" w:rsidDel="00116173" w:rsidRDefault="002F1085" w:rsidP="002F1085">
      <w:pPr>
        <w:autoSpaceDE w:val="0"/>
        <w:autoSpaceDN w:val="0"/>
        <w:adjustRightInd w:val="0"/>
        <w:spacing w:after="0" w:line="240" w:lineRule="auto"/>
        <w:rPr>
          <w:del w:id="3526" w:author="Michael Bell" w:date="2013-05-06T17:54:00Z"/>
          <w:rFonts w:ascii="Courier New" w:hAnsi="Courier New" w:cs="Courier New"/>
          <w:color w:val="000000"/>
          <w:sz w:val="20"/>
          <w:szCs w:val="20"/>
          <w:highlight w:val="white"/>
        </w:rPr>
      </w:pPr>
      <w:del w:id="3527" w:author="Michael Bell" w:date="2013-05-06T17:54:00Z">
        <w:r w:rsidDel="00116173">
          <w:rPr>
            <w:rFonts w:ascii="Courier New" w:hAnsi="Courier New" w:cs="Courier New"/>
            <w:color w:val="000000"/>
            <w:sz w:val="20"/>
            <w:szCs w:val="20"/>
            <w:highlight w:val="white"/>
          </w:rPr>
          <w:delText xml:space="preserve">      </w:delText>
        </w:r>
      </w:del>
    </w:p>
    <w:p w14:paraId="2FAB4D85" w14:textId="6A55716E" w:rsidR="002F1085" w:rsidDel="00116173" w:rsidRDefault="002F1085" w:rsidP="002F1085">
      <w:pPr>
        <w:autoSpaceDE w:val="0"/>
        <w:autoSpaceDN w:val="0"/>
        <w:adjustRightInd w:val="0"/>
        <w:spacing w:after="0" w:line="240" w:lineRule="auto"/>
        <w:rPr>
          <w:del w:id="3528" w:author="Michael Bell" w:date="2013-05-06T17:54:00Z"/>
          <w:rFonts w:ascii="Courier New" w:hAnsi="Courier New" w:cs="Courier New"/>
          <w:color w:val="000000"/>
          <w:sz w:val="20"/>
          <w:szCs w:val="20"/>
          <w:highlight w:val="white"/>
        </w:rPr>
      </w:pPr>
      <w:del w:id="35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59C9BFCE" w14:textId="4D2178DF" w:rsidR="002F1085" w:rsidDel="00116173" w:rsidRDefault="002F1085" w:rsidP="002F1085">
      <w:pPr>
        <w:autoSpaceDE w:val="0"/>
        <w:autoSpaceDN w:val="0"/>
        <w:adjustRightInd w:val="0"/>
        <w:spacing w:after="0" w:line="240" w:lineRule="auto"/>
        <w:rPr>
          <w:del w:id="3530" w:author="Michael Bell" w:date="2013-05-06T17:54:00Z"/>
          <w:rFonts w:ascii="Courier New" w:hAnsi="Courier New" w:cs="Courier New"/>
          <w:color w:val="000000"/>
          <w:sz w:val="20"/>
          <w:szCs w:val="20"/>
          <w:highlight w:val="white"/>
        </w:rPr>
      </w:pPr>
      <w:del w:id="3531"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2BD02F88" w14:textId="1826EA91" w:rsidR="002F1085" w:rsidDel="00116173" w:rsidRDefault="002F1085" w:rsidP="002F1085">
      <w:pPr>
        <w:autoSpaceDE w:val="0"/>
        <w:autoSpaceDN w:val="0"/>
        <w:adjustRightInd w:val="0"/>
        <w:spacing w:after="0" w:line="240" w:lineRule="auto"/>
        <w:rPr>
          <w:del w:id="3532" w:author="Michael Bell" w:date="2013-05-06T17:54:00Z"/>
          <w:rFonts w:ascii="Courier New" w:hAnsi="Courier New" w:cs="Courier New"/>
          <w:color w:val="000000"/>
          <w:sz w:val="20"/>
          <w:szCs w:val="20"/>
          <w:highlight w:val="white"/>
        </w:rPr>
      </w:pPr>
      <w:del w:id="3533" w:author="Michael Bell" w:date="2013-05-06T17:54:00Z">
        <w:r w:rsidDel="00116173">
          <w:rPr>
            <w:rFonts w:ascii="Courier New" w:hAnsi="Courier New" w:cs="Courier New"/>
            <w:color w:val="000000"/>
            <w:sz w:val="20"/>
            <w:szCs w:val="20"/>
            <w:highlight w:val="white"/>
          </w:rPr>
          <w:delText xml:space="preserve">      </w:delText>
        </w:r>
      </w:del>
    </w:p>
    <w:p w14:paraId="6CBC4B3F" w14:textId="3FA63962" w:rsidR="002F1085" w:rsidDel="00116173" w:rsidRDefault="002F1085" w:rsidP="002F1085">
      <w:pPr>
        <w:autoSpaceDE w:val="0"/>
        <w:autoSpaceDN w:val="0"/>
        <w:adjustRightInd w:val="0"/>
        <w:spacing w:after="0" w:line="240" w:lineRule="auto"/>
        <w:rPr>
          <w:del w:id="3534" w:author="Michael Bell" w:date="2013-05-06T17:54:00Z"/>
          <w:rFonts w:ascii="Courier New" w:hAnsi="Courier New" w:cs="Courier New"/>
          <w:color w:val="000000"/>
          <w:sz w:val="20"/>
          <w:szCs w:val="20"/>
          <w:highlight w:val="white"/>
        </w:rPr>
      </w:pPr>
      <w:del w:id="35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0E9F9DBC" w14:textId="72681338" w:rsidR="002F1085" w:rsidDel="00116173" w:rsidRDefault="002F1085" w:rsidP="002F1085">
      <w:pPr>
        <w:autoSpaceDE w:val="0"/>
        <w:autoSpaceDN w:val="0"/>
        <w:adjustRightInd w:val="0"/>
        <w:spacing w:after="0" w:line="240" w:lineRule="auto"/>
        <w:rPr>
          <w:del w:id="3536" w:author="Michael Bell" w:date="2013-05-06T17:54:00Z"/>
          <w:rFonts w:ascii="Courier New" w:hAnsi="Courier New" w:cs="Courier New"/>
          <w:color w:val="000000"/>
          <w:sz w:val="20"/>
          <w:szCs w:val="20"/>
          <w:highlight w:val="white"/>
        </w:rPr>
      </w:pPr>
      <w:del w:id="3537"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1C72F3DD" w14:textId="1DB636F1" w:rsidR="002F1085" w:rsidDel="00116173" w:rsidRDefault="002F1085" w:rsidP="002F1085">
      <w:pPr>
        <w:autoSpaceDE w:val="0"/>
        <w:autoSpaceDN w:val="0"/>
        <w:adjustRightInd w:val="0"/>
        <w:spacing w:after="0" w:line="240" w:lineRule="auto"/>
        <w:rPr>
          <w:del w:id="3538" w:author="Michael Bell" w:date="2013-05-06T17:54:00Z"/>
          <w:rFonts w:ascii="Courier New" w:hAnsi="Courier New" w:cs="Courier New"/>
          <w:color w:val="000000"/>
          <w:sz w:val="20"/>
          <w:szCs w:val="20"/>
          <w:highlight w:val="white"/>
        </w:rPr>
      </w:pPr>
      <w:del w:id="3539" w:author="Michael Bell" w:date="2013-05-06T17:54:00Z">
        <w:r w:rsidDel="00116173">
          <w:rPr>
            <w:rFonts w:ascii="Courier New" w:hAnsi="Courier New" w:cs="Courier New"/>
            <w:color w:val="000000"/>
            <w:sz w:val="20"/>
            <w:szCs w:val="20"/>
            <w:highlight w:val="white"/>
          </w:rPr>
          <w:delText xml:space="preserve">      </w:delText>
        </w:r>
      </w:del>
    </w:p>
    <w:p w14:paraId="01023277" w14:textId="743116A7" w:rsidR="002F1085" w:rsidDel="00116173" w:rsidRDefault="002F1085" w:rsidP="002F1085">
      <w:pPr>
        <w:autoSpaceDE w:val="0"/>
        <w:autoSpaceDN w:val="0"/>
        <w:adjustRightInd w:val="0"/>
        <w:spacing w:after="0" w:line="240" w:lineRule="auto"/>
        <w:rPr>
          <w:del w:id="3540" w:author="Michael Bell" w:date="2013-05-06T17:54:00Z"/>
          <w:rFonts w:ascii="Courier New" w:hAnsi="Courier New" w:cs="Courier New"/>
          <w:color w:val="000000"/>
          <w:sz w:val="20"/>
          <w:szCs w:val="20"/>
          <w:highlight w:val="white"/>
        </w:rPr>
      </w:pPr>
      <w:del w:id="35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4C56B627" w14:textId="34B8A7FF" w:rsidR="002F1085" w:rsidDel="00116173" w:rsidRDefault="002F1085" w:rsidP="002F1085">
      <w:pPr>
        <w:autoSpaceDE w:val="0"/>
        <w:autoSpaceDN w:val="0"/>
        <w:adjustRightInd w:val="0"/>
        <w:spacing w:after="0" w:line="240" w:lineRule="auto"/>
        <w:rPr>
          <w:del w:id="3542" w:author="Michael Bell" w:date="2013-05-06T17:54:00Z"/>
          <w:rFonts w:ascii="Courier New" w:hAnsi="Courier New" w:cs="Courier New"/>
          <w:color w:val="000000"/>
          <w:sz w:val="20"/>
          <w:szCs w:val="20"/>
          <w:highlight w:val="white"/>
        </w:rPr>
      </w:pPr>
      <w:del w:id="3543" w:author="Michael Bell" w:date="2013-05-06T17:54: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3596D57B" w14:textId="2B11A4B3" w:rsidR="002F1085" w:rsidDel="00116173" w:rsidRDefault="002F1085" w:rsidP="002F1085">
      <w:pPr>
        <w:autoSpaceDE w:val="0"/>
        <w:autoSpaceDN w:val="0"/>
        <w:adjustRightInd w:val="0"/>
        <w:spacing w:after="0" w:line="240" w:lineRule="auto"/>
        <w:rPr>
          <w:del w:id="3544" w:author="Michael Bell" w:date="2013-05-06T17:54:00Z"/>
          <w:rFonts w:ascii="Courier New" w:hAnsi="Courier New" w:cs="Courier New"/>
          <w:color w:val="000000"/>
          <w:sz w:val="20"/>
          <w:szCs w:val="20"/>
          <w:highlight w:val="white"/>
        </w:rPr>
      </w:pPr>
      <w:del w:id="3545" w:author="Michael Bell" w:date="2013-05-06T17:54:00Z">
        <w:r w:rsidDel="00116173">
          <w:rPr>
            <w:rFonts w:ascii="Courier New" w:hAnsi="Courier New" w:cs="Courier New"/>
            <w:color w:val="000000"/>
            <w:sz w:val="20"/>
            <w:szCs w:val="20"/>
            <w:highlight w:val="white"/>
          </w:rPr>
          <w:delText xml:space="preserve">    </w:delText>
        </w:r>
      </w:del>
    </w:p>
    <w:p w14:paraId="7688906B" w14:textId="5AEBF757" w:rsidR="002F1085" w:rsidDel="00116173" w:rsidRDefault="002F1085" w:rsidP="002F1085">
      <w:pPr>
        <w:autoSpaceDE w:val="0"/>
        <w:autoSpaceDN w:val="0"/>
        <w:adjustRightInd w:val="0"/>
        <w:spacing w:after="0" w:line="240" w:lineRule="auto"/>
        <w:rPr>
          <w:del w:id="3546" w:author="Michael Bell" w:date="2013-05-06T17:54:00Z"/>
          <w:rFonts w:ascii="Courier New" w:hAnsi="Courier New" w:cs="Courier New"/>
          <w:color w:val="000000"/>
          <w:sz w:val="20"/>
          <w:szCs w:val="20"/>
          <w:highlight w:val="white"/>
        </w:rPr>
      </w:pPr>
      <w:del w:id="35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01956AC" w14:textId="3E9F4835" w:rsidR="002F1085" w:rsidDel="00116173" w:rsidRDefault="002F1085" w:rsidP="002F1085">
      <w:pPr>
        <w:autoSpaceDE w:val="0"/>
        <w:autoSpaceDN w:val="0"/>
        <w:adjustRightInd w:val="0"/>
        <w:spacing w:after="0" w:line="240" w:lineRule="auto"/>
        <w:rPr>
          <w:del w:id="3548" w:author="Michael Bell" w:date="2013-05-06T17:54:00Z"/>
          <w:rFonts w:ascii="Courier New" w:hAnsi="Courier New" w:cs="Courier New"/>
          <w:color w:val="000000"/>
          <w:sz w:val="20"/>
          <w:szCs w:val="20"/>
          <w:highlight w:val="white"/>
        </w:rPr>
      </w:pPr>
      <w:del w:id="35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F03CA" w14:textId="5285DDC4" w:rsidR="002F1085" w:rsidDel="00116173" w:rsidRDefault="002F1085" w:rsidP="002F1085">
      <w:pPr>
        <w:autoSpaceDE w:val="0"/>
        <w:autoSpaceDN w:val="0"/>
        <w:adjustRightInd w:val="0"/>
        <w:spacing w:after="0" w:line="240" w:lineRule="auto"/>
        <w:rPr>
          <w:del w:id="3550" w:author="Michael Bell" w:date="2013-05-06T17:54:00Z"/>
          <w:rFonts w:ascii="Courier New" w:hAnsi="Courier New" w:cs="Courier New"/>
          <w:color w:val="008000"/>
          <w:sz w:val="20"/>
          <w:szCs w:val="20"/>
          <w:highlight w:val="white"/>
        </w:rPr>
      </w:pPr>
      <w:del w:id="3551"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1BE1273D" w14:textId="69810CE4" w:rsidR="002F1085" w:rsidDel="00116173" w:rsidRDefault="002F1085" w:rsidP="002F1085">
      <w:pPr>
        <w:autoSpaceDE w:val="0"/>
        <w:autoSpaceDN w:val="0"/>
        <w:adjustRightInd w:val="0"/>
        <w:spacing w:after="0" w:line="240" w:lineRule="auto"/>
        <w:rPr>
          <w:del w:id="3552" w:author="Michael Bell" w:date="2013-05-06T17:54:00Z"/>
          <w:rFonts w:ascii="Courier New" w:hAnsi="Courier New" w:cs="Courier New"/>
          <w:color w:val="000000"/>
          <w:sz w:val="20"/>
          <w:szCs w:val="20"/>
          <w:highlight w:val="white"/>
        </w:rPr>
      </w:pPr>
      <w:del w:id="3553"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27AB143F" w14:textId="69185047" w:rsidR="002F1085" w:rsidDel="00116173" w:rsidRDefault="002F1085" w:rsidP="002F1085">
      <w:pPr>
        <w:autoSpaceDE w:val="0"/>
        <w:autoSpaceDN w:val="0"/>
        <w:adjustRightInd w:val="0"/>
        <w:spacing w:after="0" w:line="240" w:lineRule="auto"/>
        <w:rPr>
          <w:del w:id="3554" w:author="Michael Bell" w:date="2013-05-06T17:54:00Z"/>
          <w:rFonts w:ascii="Courier New" w:hAnsi="Courier New" w:cs="Courier New"/>
          <w:color w:val="000000"/>
          <w:sz w:val="20"/>
          <w:szCs w:val="20"/>
          <w:highlight w:val="white"/>
        </w:rPr>
      </w:pPr>
      <w:del w:id="35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9347A7E" w14:textId="000C34A8" w:rsidR="002F1085" w:rsidDel="00116173" w:rsidRDefault="002F1085" w:rsidP="002F1085">
      <w:pPr>
        <w:autoSpaceDE w:val="0"/>
        <w:autoSpaceDN w:val="0"/>
        <w:adjustRightInd w:val="0"/>
        <w:spacing w:after="0" w:line="240" w:lineRule="auto"/>
        <w:rPr>
          <w:del w:id="3556" w:author="Michael Bell" w:date="2013-05-06T17:54:00Z"/>
          <w:rFonts w:ascii="Courier New" w:hAnsi="Courier New" w:cs="Courier New"/>
          <w:color w:val="000000"/>
          <w:sz w:val="20"/>
          <w:szCs w:val="20"/>
          <w:highlight w:val="white"/>
        </w:rPr>
      </w:pPr>
      <w:del w:id="35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4C2A2A" w14:textId="6BF0E55E" w:rsidR="002F1085" w:rsidDel="00116173" w:rsidRDefault="002F1085" w:rsidP="002F1085">
      <w:pPr>
        <w:autoSpaceDE w:val="0"/>
        <w:autoSpaceDN w:val="0"/>
        <w:adjustRightInd w:val="0"/>
        <w:spacing w:after="0" w:line="240" w:lineRule="auto"/>
        <w:rPr>
          <w:del w:id="3558" w:author="Michael Bell" w:date="2013-05-06T17:54:00Z"/>
          <w:rFonts w:ascii="Courier New" w:hAnsi="Courier New" w:cs="Courier New"/>
          <w:color w:val="000000"/>
          <w:sz w:val="20"/>
          <w:szCs w:val="20"/>
          <w:highlight w:val="white"/>
        </w:rPr>
      </w:pPr>
      <w:del w:id="3559" w:author="Michael Bell" w:date="2013-05-06T17:54:00Z">
        <w:r w:rsidDel="00116173">
          <w:rPr>
            <w:rFonts w:ascii="Courier New" w:hAnsi="Courier New" w:cs="Courier New"/>
            <w:b/>
            <w:bCs/>
            <w:color w:val="000080"/>
            <w:sz w:val="20"/>
            <w:szCs w:val="20"/>
            <w:highlight w:val="white"/>
          </w:rPr>
          <w:delText>}</w:delText>
        </w:r>
      </w:del>
    </w:p>
    <w:p w14:paraId="5486BE7C" w14:textId="77777777" w:rsidR="002F1085" w:rsidRDefault="002F1085">
      <w:r>
        <w:br w:type="page"/>
      </w:r>
    </w:p>
    <w:p w14:paraId="633519FC" w14:textId="77777777" w:rsidR="002F1085" w:rsidRDefault="002F1085" w:rsidP="002F1085">
      <w:pPr>
        <w:pStyle w:val="Heading2"/>
        <w:rPr>
          <w:ins w:id="3560" w:author="Michael Bell" w:date="2013-05-06T18:11:00Z"/>
        </w:rPr>
      </w:pPr>
      <w:r>
        <w:lastRenderedPageBreak/>
        <w:t>setPoint.ino</w:t>
      </w:r>
    </w:p>
    <w:p w14:paraId="438DBDA4" w14:textId="77777777" w:rsidR="00973ACE" w:rsidRDefault="00973ACE" w:rsidP="00973ACE">
      <w:pPr>
        <w:autoSpaceDE w:val="0"/>
        <w:autoSpaceDN w:val="0"/>
        <w:adjustRightInd w:val="0"/>
        <w:spacing w:after="0" w:line="240" w:lineRule="auto"/>
        <w:rPr>
          <w:ins w:id="3561" w:author="Michael Bell" w:date="2013-05-06T18:11:00Z"/>
          <w:rFonts w:ascii="Courier New" w:hAnsi="Courier New" w:cs="Courier New"/>
          <w:color w:val="008000"/>
          <w:sz w:val="20"/>
          <w:szCs w:val="20"/>
          <w:highlight w:val="white"/>
        </w:rPr>
      </w:pPr>
      <w:ins w:id="3562" w:author="Michael Bell" w:date="2013-05-06T18:11:00Z">
        <w:r>
          <w:rPr>
            <w:rFonts w:ascii="Courier New" w:hAnsi="Courier New" w:cs="Courier New"/>
            <w:color w:val="008000"/>
            <w:sz w:val="20"/>
            <w:szCs w:val="20"/>
            <w:highlight w:val="white"/>
          </w:rPr>
          <w:t>/*</w:t>
        </w:r>
      </w:ins>
    </w:p>
    <w:p w14:paraId="2FB1233B" w14:textId="77777777" w:rsidR="00973ACE" w:rsidRDefault="00973ACE" w:rsidP="00973ACE">
      <w:pPr>
        <w:autoSpaceDE w:val="0"/>
        <w:autoSpaceDN w:val="0"/>
        <w:adjustRightInd w:val="0"/>
        <w:spacing w:after="0" w:line="240" w:lineRule="auto"/>
        <w:rPr>
          <w:ins w:id="3563" w:author="Michael Bell" w:date="2013-05-06T18:11:00Z"/>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ins w:id="3564" w:author="Michael Bell" w:date="2013-05-06T18:11:00Z"/>
          <w:rFonts w:ascii="Courier New" w:hAnsi="Courier New" w:cs="Courier New"/>
          <w:color w:val="008000"/>
          <w:sz w:val="20"/>
          <w:szCs w:val="20"/>
          <w:highlight w:val="white"/>
        </w:rPr>
      </w:pPr>
      <w:ins w:id="3565" w:author="Michael Bell" w:date="2013-05-06T18:11:00Z">
        <w:r>
          <w:rPr>
            <w:rFonts w:ascii="Courier New" w:hAnsi="Courier New" w:cs="Courier New"/>
            <w:color w:val="008000"/>
            <w:sz w:val="20"/>
            <w:szCs w:val="20"/>
            <w:highlight w:val="white"/>
          </w:rPr>
          <w:t xml:space="preserve"> BELTRAK</w:t>
        </w:r>
      </w:ins>
    </w:p>
    <w:p w14:paraId="7F49E12F" w14:textId="77777777" w:rsidR="00973ACE" w:rsidRDefault="00973ACE" w:rsidP="00973ACE">
      <w:pPr>
        <w:autoSpaceDE w:val="0"/>
        <w:autoSpaceDN w:val="0"/>
        <w:adjustRightInd w:val="0"/>
        <w:spacing w:after="0" w:line="240" w:lineRule="auto"/>
        <w:rPr>
          <w:ins w:id="3566" w:author="Michael Bell" w:date="2013-05-06T18:11:00Z"/>
          <w:rFonts w:ascii="Courier New" w:hAnsi="Courier New" w:cs="Courier New"/>
          <w:color w:val="008000"/>
          <w:sz w:val="20"/>
          <w:szCs w:val="20"/>
          <w:highlight w:val="white"/>
        </w:rPr>
      </w:pPr>
      <w:ins w:id="3567" w:author="Michael Bell" w:date="2013-05-06T18:11:00Z">
        <w:r>
          <w:rPr>
            <w:rFonts w:ascii="Courier New" w:hAnsi="Courier New" w:cs="Courier New"/>
            <w:color w:val="008000"/>
            <w:sz w:val="20"/>
            <w:szCs w:val="20"/>
            <w:highlight w:val="white"/>
          </w:rPr>
          <w:t xml:space="preserve"> </w:t>
        </w:r>
      </w:ins>
    </w:p>
    <w:p w14:paraId="5050D65D" w14:textId="77777777" w:rsidR="00973ACE" w:rsidRDefault="00973ACE" w:rsidP="00973ACE">
      <w:pPr>
        <w:autoSpaceDE w:val="0"/>
        <w:autoSpaceDN w:val="0"/>
        <w:adjustRightInd w:val="0"/>
        <w:spacing w:after="0" w:line="240" w:lineRule="auto"/>
        <w:rPr>
          <w:ins w:id="3568" w:author="Michael Bell" w:date="2013-05-06T18:11:00Z"/>
          <w:rFonts w:ascii="Courier New" w:hAnsi="Courier New" w:cs="Courier New"/>
          <w:color w:val="008000"/>
          <w:sz w:val="20"/>
          <w:szCs w:val="20"/>
          <w:highlight w:val="white"/>
        </w:rPr>
      </w:pPr>
      <w:ins w:id="3569" w:author="Michael Bell" w:date="2013-05-06T18:11:00Z">
        <w:r>
          <w:rPr>
            <w:rFonts w:ascii="Courier New" w:hAnsi="Courier New" w:cs="Courier New"/>
            <w:color w:val="008000"/>
            <w:sz w:val="20"/>
            <w:szCs w:val="20"/>
            <w:highlight w:val="white"/>
          </w:rPr>
          <w:t xml:space="preserve"> V1.0</w:t>
        </w:r>
      </w:ins>
    </w:p>
    <w:p w14:paraId="483C853A" w14:textId="77777777" w:rsidR="00973ACE" w:rsidRDefault="00973ACE" w:rsidP="00973ACE">
      <w:pPr>
        <w:autoSpaceDE w:val="0"/>
        <w:autoSpaceDN w:val="0"/>
        <w:adjustRightInd w:val="0"/>
        <w:spacing w:after="0" w:line="240" w:lineRule="auto"/>
        <w:rPr>
          <w:ins w:id="3570" w:author="Michael Bell" w:date="2013-05-06T18:11:00Z"/>
          <w:rFonts w:ascii="Courier New" w:hAnsi="Courier New" w:cs="Courier New"/>
          <w:color w:val="008000"/>
          <w:sz w:val="20"/>
          <w:szCs w:val="20"/>
          <w:highlight w:val="white"/>
        </w:rPr>
      </w:pPr>
      <w:ins w:id="3571" w:author="Michael Bell" w:date="2013-05-06T18:11:00Z">
        <w:r>
          <w:rPr>
            <w:rFonts w:ascii="Courier New" w:hAnsi="Courier New" w:cs="Courier New"/>
            <w:color w:val="008000"/>
            <w:sz w:val="20"/>
            <w:szCs w:val="20"/>
            <w:highlight w:val="white"/>
          </w:rPr>
          <w:t xml:space="preserve"> </w:t>
        </w:r>
      </w:ins>
    </w:p>
    <w:p w14:paraId="54CFDAEF" w14:textId="77777777" w:rsidR="00973ACE" w:rsidRDefault="00973ACE" w:rsidP="00973ACE">
      <w:pPr>
        <w:autoSpaceDE w:val="0"/>
        <w:autoSpaceDN w:val="0"/>
        <w:adjustRightInd w:val="0"/>
        <w:spacing w:after="0" w:line="240" w:lineRule="auto"/>
        <w:rPr>
          <w:ins w:id="3572" w:author="Michael Bell" w:date="2013-05-06T18:11:00Z"/>
          <w:rFonts w:ascii="Courier New" w:hAnsi="Courier New" w:cs="Courier New"/>
          <w:color w:val="008000"/>
          <w:sz w:val="20"/>
          <w:szCs w:val="20"/>
          <w:highlight w:val="white"/>
        </w:rPr>
      </w:pPr>
      <w:ins w:id="3573" w:author="Michael Bell" w:date="2013-05-06T18:11:00Z">
        <w:r>
          <w:rPr>
            <w:rFonts w:ascii="Courier New" w:hAnsi="Courier New" w:cs="Courier New"/>
            <w:color w:val="008000"/>
            <w:sz w:val="20"/>
            <w:szCs w:val="20"/>
            <w:highlight w:val="white"/>
          </w:rPr>
          <w:t xml:space="preserve"> Hornby trainset automation</w:t>
        </w:r>
      </w:ins>
    </w:p>
    <w:p w14:paraId="450EECFF" w14:textId="77777777" w:rsidR="00973ACE" w:rsidRDefault="00973ACE" w:rsidP="00973ACE">
      <w:pPr>
        <w:autoSpaceDE w:val="0"/>
        <w:autoSpaceDN w:val="0"/>
        <w:adjustRightInd w:val="0"/>
        <w:spacing w:after="0" w:line="240" w:lineRule="auto"/>
        <w:rPr>
          <w:ins w:id="3574" w:author="Michael Bell" w:date="2013-05-06T18:11:00Z"/>
          <w:rFonts w:ascii="Courier New" w:hAnsi="Courier New" w:cs="Courier New"/>
          <w:color w:val="008000"/>
          <w:sz w:val="20"/>
          <w:szCs w:val="20"/>
          <w:highlight w:val="white"/>
        </w:rPr>
      </w:pPr>
      <w:ins w:id="3575" w:author="Michael Bell" w:date="2013-05-06T18:11:00Z">
        <w:r>
          <w:rPr>
            <w:rFonts w:ascii="Courier New" w:hAnsi="Courier New" w:cs="Courier New"/>
            <w:color w:val="008000"/>
            <w:sz w:val="20"/>
            <w:szCs w:val="20"/>
            <w:highlight w:val="white"/>
          </w:rPr>
          <w:t xml:space="preserve"> </w:t>
        </w:r>
      </w:ins>
    </w:p>
    <w:p w14:paraId="68A6DB3C" w14:textId="77777777" w:rsidR="00973ACE" w:rsidRDefault="00973ACE" w:rsidP="00973ACE">
      <w:pPr>
        <w:autoSpaceDE w:val="0"/>
        <w:autoSpaceDN w:val="0"/>
        <w:adjustRightInd w:val="0"/>
        <w:spacing w:after="0" w:line="240" w:lineRule="auto"/>
        <w:rPr>
          <w:ins w:id="3576" w:author="Michael Bell" w:date="2013-05-06T18:11:00Z"/>
          <w:rFonts w:ascii="Courier New" w:hAnsi="Courier New" w:cs="Courier New"/>
          <w:color w:val="008000"/>
          <w:sz w:val="20"/>
          <w:szCs w:val="20"/>
          <w:highlight w:val="white"/>
        </w:rPr>
      </w:pPr>
      <w:ins w:id="3577" w:author="Michael Bell" w:date="2013-05-06T18:11:00Z">
        <w:r>
          <w:rPr>
            <w:rFonts w:ascii="Courier New" w:hAnsi="Courier New" w:cs="Courier New"/>
            <w:color w:val="008000"/>
            <w:sz w:val="20"/>
            <w:szCs w:val="20"/>
            <w:highlight w:val="white"/>
          </w:rPr>
          <w:t xml:space="preserve"> By Michael Bell</w:t>
        </w:r>
      </w:ins>
    </w:p>
    <w:p w14:paraId="64357C83" w14:textId="77777777" w:rsidR="00973ACE" w:rsidRDefault="00973ACE" w:rsidP="00973ACE">
      <w:pPr>
        <w:autoSpaceDE w:val="0"/>
        <w:autoSpaceDN w:val="0"/>
        <w:adjustRightInd w:val="0"/>
        <w:spacing w:after="0" w:line="240" w:lineRule="auto"/>
        <w:rPr>
          <w:ins w:id="3578" w:author="Michael Bell" w:date="2013-05-06T18:11:00Z"/>
          <w:rFonts w:ascii="Courier New" w:hAnsi="Courier New" w:cs="Courier New"/>
          <w:color w:val="008000"/>
          <w:sz w:val="20"/>
          <w:szCs w:val="20"/>
          <w:highlight w:val="white"/>
        </w:rPr>
      </w:pPr>
      <w:ins w:id="3579" w:author="Michael Bell" w:date="2013-05-06T18:11:00Z">
        <w:r>
          <w:rPr>
            <w:rFonts w:ascii="Courier New" w:hAnsi="Courier New" w:cs="Courier New"/>
            <w:color w:val="008000"/>
            <w:sz w:val="20"/>
            <w:szCs w:val="20"/>
            <w:highlight w:val="white"/>
          </w:rPr>
          <w:t xml:space="preserve"> </w:t>
        </w:r>
      </w:ins>
    </w:p>
    <w:p w14:paraId="72F6A71F" w14:textId="77777777" w:rsidR="00973ACE" w:rsidRDefault="00973ACE" w:rsidP="00973ACE">
      <w:pPr>
        <w:autoSpaceDE w:val="0"/>
        <w:autoSpaceDN w:val="0"/>
        <w:adjustRightInd w:val="0"/>
        <w:spacing w:after="0" w:line="240" w:lineRule="auto"/>
        <w:rPr>
          <w:ins w:id="3580" w:author="Michael Bell" w:date="2013-05-06T18:11:00Z"/>
          <w:rFonts w:ascii="Courier New" w:hAnsi="Courier New" w:cs="Courier New"/>
          <w:color w:val="008000"/>
          <w:sz w:val="20"/>
          <w:szCs w:val="20"/>
          <w:highlight w:val="white"/>
        </w:rPr>
      </w:pPr>
      <w:ins w:id="3581" w:author="Michael Bell" w:date="2013-05-06T18:11:00Z">
        <w:r>
          <w:rPr>
            <w:rFonts w:ascii="Courier New" w:hAnsi="Courier New" w:cs="Courier New"/>
            <w:color w:val="008000"/>
            <w:sz w:val="20"/>
            <w:szCs w:val="20"/>
            <w:highlight w:val="white"/>
          </w:rPr>
          <w:t xml:space="preserve"> Programing started: 02/02/2013 at 14:08</w:t>
        </w:r>
      </w:ins>
    </w:p>
    <w:p w14:paraId="7B7641ED" w14:textId="77777777" w:rsidR="00973ACE" w:rsidRDefault="00973ACE" w:rsidP="00973ACE">
      <w:pPr>
        <w:autoSpaceDE w:val="0"/>
        <w:autoSpaceDN w:val="0"/>
        <w:adjustRightInd w:val="0"/>
        <w:spacing w:after="0" w:line="240" w:lineRule="auto"/>
        <w:rPr>
          <w:ins w:id="3582" w:author="Michael Bell" w:date="2013-05-06T18:11:00Z"/>
          <w:rFonts w:ascii="Courier New" w:hAnsi="Courier New" w:cs="Courier New"/>
          <w:color w:val="008000"/>
          <w:sz w:val="20"/>
          <w:szCs w:val="20"/>
          <w:highlight w:val="white"/>
        </w:rPr>
      </w:pPr>
      <w:ins w:id="3583" w:author="Michael Bell" w:date="2013-05-06T18:11:00Z">
        <w:r>
          <w:rPr>
            <w:rFonts w:ascii="Courier New" w:hAnsi="Courier New" w:cs="Courier New"/>
            <w:color w:val="008000"/>
            <w:sz w:val="20"/>
            <w:szCs w:val="20"/>
            <w:highlight w:val="white"/>
          </w:rPr>
          <w:t xml:space="preserve"> </w:t>
        </w:r>
      </w:ins>
    </w:p>
    <w:p w14:paraId="02CC1012" w14:textId="77777777" w:rsidR="00973ACE" w:rsidRDefault="00973ACE" w:rsidP="00973ACE">
      <w:pPr>
        <w:autoSpaceDE w:val="0"/>
        <w:autoSpaceDN w:val="0"/>
        <w:adjustRightInd w:val="0"/>
        <w:spacing w:after="0" w:line="240" w:lineRule="auto"/>
        <w:rPr>
          <w:ins w:id="3584" w:author="Michael Bell" w:date="2013-05-06T18:11:00Z"/>
          <w:rFonts w:ascii="Courier New" w:hAnsi="Courier New" w:cs="Courier New"/>
          <w:color w:val="008000"/>
          <w:sz w:val="20"/>
          <w:szCs w:val="20"/>
          <w:highlight w:val="white"/>
        </w:rPr>
      </w:pPr>
      <w:ins w:id="3585" w:author="Michael Bell" w:date="2013-05-06T18:11:00Z">
        <w:r>
          <w:rPr>
            <w:rFonts w:ascii="Courier New" w:hAnsi="Courier New" w:cs="Courier New"/>
            <w:color w:val="008000"/>
            <w:sz w:val="20"/>
            <w:szCs w:val="20"/>
            <w:highlight w:val="white"/>
          </w:rPr>
          <w:t xml:space="preserve"> Programing completed: 06/05/2013 at 17:45</w:t>
        </w:r>
      </w:ins>
    </w:p>
    <w:p w14:paraId="69913676" w14:textId="77777777" w:rsidR="00973ACE" w:rsidRDefault="00973ACE" w:rsidP="00973ACE">
      <w:pPr>
        <w:autoSpaceDE w:val="0"/>
        <w:autoSpaceDN w:val="0"/>
        <w:adjustRightInd w:val="0"/>
        <w:spacing w:after="0" w:line="240" w:lineRule="auto"/>
        <w:rPr>
          <w:ins w:id="3586" w:author="Michael Bell" w:date="2013-05-06T18:11:00Z"/>
          <w:rFonts w:ascii="Courier New" w:hAnsi="Courier New" w:cs="Courier New"/>
          <w:color w:val="008000"/>
          <w:sz w:val="20"/>
          <w:szCs w:val="20"/>
          <w:highlight w:val="white"/>
        </w:rPr>
      </w:pPr>
      <w:ins w:id="3587" w:author="Michael Bell" w:date="2013-05-06T18:11:00Z">
        <w:r>
          <w:rPr>
            <w:rFonts w:ascii="Courier New" w:hAnsi="Courier New" w:cs="Courier New"/>
            <w:color w:val="008000"/>
            <w:sz w:val="20"/>
            <w:szCs w:val="20"/>
            <w:highlight w:val="white"/>
          </w:rPr>
          <w:t xml:space="preserve"> </w:t>
        </w:r>
      </w:ins>
    </w:p>
    <w:p w14:paraId="02E3485B" w14:textId="77777777" w:rsidR="00973ACE" w:rsidRDefault="00973ACE" w:rsidP="00973ACE">
      <w:pPr>
        <w:autoSpaceDE w:val="0"/>
        <w:autoSpaceDN w:val="0"/>
        <w:adjustRightInd w:val="0"/>
        <w:spacing w:after="0" w:line="240" w:lineRule="auto"/>
        <w:rPr>
          <w:ins w:id="3588" w:author="Michael Bell" w:date="2013-05-06T18:11:00Z"/>
          <w:rFonts w:ascii="Courier New" w:hAnsi="Courier New" w:cs="Courier New"/>
          <w:color w:val="000000"/>
          <w:sz w:val="20"/>
          <w:szCs w:val="20"/>
          <w:highlight w:val="white"/>
        </w:rPr>
      </w:pPr>
      <w:ins w:id="3589" w:author="Michael Bell" w:date="2013-05-06T18:11:00Z">
        <w:r>
          <w:rPr>
            <w:rFonts w:ascii="Courier New" w:hAnsi="Courier New" w:cs="Courier New"/>
            <w:color w:val="008000"/>
            <w:sz w:val="20"/>
            <w:szCs w:val="20"/>
            <w:highlight w:val="white"/>
          </w:rPr>
          <w:t xml:space="preserve"> */</w:t>
        </w:r>
      </w:ins>
    </w:p>
    <w:p w14:paraId="645B7C5C" w14:textId="77777777" w:rsidR="00973ACE" w:rsidRDefault="00973ACE" w:rsidP="00973ACE">
      <w:pPr>
        <w:autoSpaceDE w:val="0"/>
        <w:autoSpaceDN w:val="0"/>
        <w:adjustRightInd w:val="0"/>
        <w:spacing w:after="0" w:line="240" w:lineRule="auto"/>
        <w:rPr>
          <w:ins w:id="3590" w:author="Michael Bell" w:date="2013-05-06T18:11:00Z"/>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ins w:id="3591" w:author="Michael Bell" w:date="2013-05-06T18:11:00Z"/>
          <w:rFonts w:ascii="Courier New" w:hAnsi="Courier New" w:cs="Courier New"/>
          <w:color w:val="008000"/>
          <w:sz w:val="20"/>
          <w:szCs w:val="20"/>
          <w:highlight w:val="white"/>
        </w:rPr>
      </w:pPr>
      <w:ins w:id="3592" w:author="Michael Bell" w:date="2013-05-06T18:11:00Z">
        <w:r>
          <w:rPr>
            <w:rFonts w:ascii="Courier New" w:hAnsi="Courier New" w:cs="Courier New"/>
            <w:color w:val="008000"/>
            <w:sz w:val="20"/>
            <w:szCs w:val="20"/>
            <w:highlight w:val="white"/>
          </w:rPr>
          <w:t xml:space="preserve">/*this function takes in a point number and a point state, looks up the pin for that point's relay then </w:t>
        </w:r>
      </w:ins>
    </w:p>
    <w:p w14:paraId="4553239D" w14:textId="77777777" w:rsidR="00973ACE" w:rsidRDefault="00973ACE" w:rsidP="00973ACE">
      <w:pPr>
        <w:autoSpaceDE w:val="0"/>
        <w:autoSpaceDN w:val="0"/>
        <w:adjustRightInd w:val="0"/>
        <w:spacing w:after="0" w:line="240" w:lineRule="auto"/>
        <w:rPr>
          <w:ins w:id="3593" w:author="Michael Bell" w:date="2013-05-06T18:11:00Z"/>
          <w:rFonts w:ascii="Courier New" w:hAnsi="Courier New" w:cs="Courier New"/>
          <w:color w:val="000000"/>
          <w:sz w:val="20"/>
          <w:szCs w:val="20"/>
          <w:highlight w:val="white"/>
        </w:rPr>
      </w:pPr>
      <w:ins w:id="3594" w:author="Michael Bell" w:date="2013-05-06T18:11:00Z">
        <w:r>
          <w:rPr>
            <w:rFonts w:ascii="Courier New" w:hAnsi="Courier New" w:cs="Courier New"/>
            <w:color w:val="008000"/>
            <w:sz w:val="20"/>
            <w:szCs w:val="20"/>
            <w:highlight w:val="white"/>
          </w:rPr>
          <w:t>sets the point to the given state.*/</w:t>
        </w:r>
      </w:ins>
    </w:p>
    <w:p w14:paraId="218A1EB2" w14:textId="77777777" w:rsidR="00973ACE" w:rsidRDefault="00973ACE" w:rsidP="00973ACE">
      <w:pPr>
        <w:autoSpaceDE w:val="0"/>
        <w:autoSpaceDN w:val="0"/>
        <w:adjustRightInd w:val="0"/>
        <w:spacing w:after="0" w:line="240" w:lineRule="auto"/>
        <w:rPr>
          <w:ins w:id="3595" w:author="Michael Bell" w:date="2013-05-06T18:11:00Z"/>
          <w:rFonts w:ascii="Courier New" w:hAnsi="Courier New" w:cs="Courier New"/>
          <w:color w:val="000000"/>
          <w:sz w:val="20"/>
          <w:szCs w:val="20"/>
          <w:highlight w:val="white"/>
        </w:rPr>
      </w:pPr>
      <w:ins w:id="3596" w:author="Michael Bell" w:date="2013-05-06T18:11:00Z">
        <w:r>
          <w:rPr>
            <w:rFonts w:ascii="Courier New" w:hAnsi="Courier New" w:cs="Courier New"/>
            <w:color w:val="000000"/>
            <w:sz w:val="20"/>
            <w:szCs w:val="20"/>
            <w:highlight w:val="white"/>
          </w:rPr>
          <w:t xml:space="preserve"> </w:t>
        </w:r>
      </w:ins>
    </w:p>
    <w:p w14:paraId="4AC85247" w14:textId="77777777" w:rsidR="00973ACE" w:rsidRDefault="00973ACE" w:rsidP="00973ACE">
      <w:pPr>
        <w:autoSpaceDE w:val="0"/>
        <w:autoSpaceDN w:val="0"/>
        <w:adjustRightInd w:val="0"/>
        <w:spacing w:after="0" w:line="240" w:lineRule="auto"/>
        <w:rPr>
          <w:ins w:id="3597" w:author="Michael Bell" w:date="2013-05-06T18:11:00Z"/>
          <w:rFonts w:ascii="Courier New" w:hAnsi="Courier New" w:cs="Courier New"/>
          <w:color w:val="008000"/>
          <w:sz w:val="20"/>
          <w:szCs w:val="20"/>
          <w:highlight w:val="white"/>
        </w:rPr>
      </w:pPr>
      <w:ins w:id="3598"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ins>
    </w:p>
    <w:p w14:paraId="02094FCE" w14:textId="77777777" w:rsidR="00973ACE" w:rsidRDefault="00973ACE" w:rsidP="00973ACE">
      <w:pPr>
        <w:autoSpaceDE w:val="0"/>
        <w:autoSpaceDN w:val="0"/>
        <w:adjustRightInd w:val="0"/>
        <w:spacing w:after="0" w:line="240" w:lineRule="auto"/>
        <w:rPr>
          <w:ins w:id="3599" w:author="Michael Bell" w:date="2013-05-06T18:11:00Z"/>
          <w:rFonts w:ascii="Courier New" w:hAnsi="Courier New" w:cs="Courier New"/>
          <w:color w:val="000000"/>
          <w:sz w:val="20"/>
          <w:szCs w:val="20"/>
          <w:highlight w:val="white"/>
        </w:rPr>
      </w:pPr>
      <w:ins w:id="3600" w:author="Michael Bell" w:date="2013-05-06T18:11:00Z">
        <w:r>
          <w:rPr>
            <w:rFonts w:ascii="Courier New" w:hAnsi="Courier New" w:cs="Courier New"/>
            <w:color w:val="000000"/>
            <w:sz w:val="20"/>
            <w:szCs w:val="20"/>
            <w:highlight w:val="white"/>
          </w:rPr>
          <w:t xml:space="preserve"> </w:t>
        </w:r>
      </w:ins>
    </w:p>
    <w:p w14:paraId="3A47356D" w14:textId="77777777" w:rsidR="00973ACE" w:rsidRDefault="00973ACE" w:rsidP="00973ACE">
      <w:pPr>
        <w:autoSpaceDE w:val="0"/>
        <w:autoSpaceDN w:val="0"/>
        <w:adjustRightInd w:val="0"/>
        <w:spacing w:after="0" w:line="240" w:lineRule="auto"/>
        <w:rPr>
          <w:ins w:id="3601" w:author="Michael Bell" w:date="2013-05-06T18:11:00Z"/>
          <w:rFonts w:ascii="Courier New" w:hAnsi="Courier New" w:cs="Courier New"/>
          <w:color w:val="000000"/>
          <w:sz w:val="20"/>
          <w:szCs w:val="20"/>
          <w:highlight w:val="white"/>
        </w:rPr>
      </w:pPr>
      <w:ins w:id="3602"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ins>
    </w:p>
    <w:p w14:paraId="58D97B27" w14:textId="77777777" w:rsidR="00973ACE" w:rsidRDefault="00973ACE" w:rsidP="00973ACE">
      <w:pPr>
        <w:autoSpaceDE w:val="0"/>
        <w:autoSpaceDN w:val="0"/>
        <w:adjustRightInd w:val="0"/>
        <w:spacing w:after="0" w:line="240" w:lineRule="auto"/>
        <w:rPr>
          <w:ins w:id="3603" w:author="Michael Bell" w:date="2013-05-06T18:11:00Z"/>
          <w:rFonts w:ascii="Courier New" w:hAnsi="Courier New" w:cs="Courier New"/>
          <w:color w:val="000000"/>
          <w:sz w:val="20"/>
          <w:szCs w:val="20"/>
          <w:highlight w:val="white"/>
        </w:rPr>
      </w:pPr>
      <w:ins w:id="3604"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A566EDF" w14:textId="77777777" w:rsidR="00973ACE" w:rsidRDefault="00973ACE" w:rsidP="00973ACE">
      <w:pPr>
        <w:autoSpaceDE w:val="0"/>
        <w:autoSpaceDN w:val="0"/>
        <w:adjustRightInd w:val="0"/>
        <w:spacing w:after="0" w:line="240" w:lineRule="auto"/>
        <w:rPr>
          <w:ins w:id="3605" w:author="Michael Bell" w:date="2013-05-06T18:11:00Z"/>
          <w:rFonts w:ascii="Courier New" w:hAnsi="Courier New" w:cs="Courier New"/>
          <w:color w:val="008000"/>
          <w:sz w:val="20"/>
          <w:szCs w:val="20"/>
          <w:highlight w:val="white"/>
        </w:rPr>
      </w:pPr>
      <w:ins w:id="3606"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50E82379" w14:textId="77777777" w:rsidR="00973ACE" w:rsidRDefault="00973ACE" w:rsidP="00973ACE">
      <w:pPr>
        <w:autoSpaceDE w:val="0"/>
        <w:autoSpaceDN w:val="0"/>
        <w:adjustRightInd w:val="0"/>
        <w:spacing w:after="0" w:line="240" w:lineRule="auto"/>
        <w:rPr>
          <w:ins w:id="3607" w:author="Michael Bell" w:date="2013-05-06T18:11:00Z"/>
          <w:rFonts w:ascii="Courier New" w:hAnsi="Courier New" w:cs="Courier New"/>
          <w:color w:val="000000"/>
          <w:sz w:val="20"/>
          <w:szCs w:val="20"/>
          <w:highlight w:val="white"/>
        </w:rPr>
      </w:pPr>
      <w:ins w:id="3608"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ins>
    </w:p>
    <w:p w14:paraId="74A5B737" w14:textId="77777777" w:rsidR="00973ACE" w:rsidRDefault="00973ACE" w:rsidP="00973ACE">
      <w:pPr>
        <w:autoSpaceDE w:val="0"/>
        <w:autoSpaceDN w:val="0"/>
        <w:adjustRightInd w:val="0"/>
        <w:spacing w:after="0" w:line="240" w:lineRule="auto"/>
        <w:rPr>
          <w:ins w:id="3609" w:author="Michael Bell" w:date="2013-05-06T18:11:00Z"/>
          <w:rFonts w:ascii="Courier New" w:hAnsi="Courier New" w:cs="Courier New"/>
          <w:color w:val="000000"/>
          <w:sz w:val="20"/>
          <w:szCs w:val="20"/>
          <w:highlight w:val="white"/>
        </w:rPr>
      </w:pPr>
      <w:ins w:id="3610" w:author="Michael Bell" w:date="2013-05-06T18:11:00Z">
        <w:r>
          <w:rPr>
            <w:rFonts w:ascii="Courier New" w:hAnsi="Courier New" w:cs="Courier New"/>
            <w:color w:val="000000"/>
            <w:sz w:val="20"/>
            <w:szCs w:val="20"/>
            <w:highlight w:val="white"/>
          </w:rPr>
          <w:t xml:space="preserve">   </w:t>
        </w:r>
      </w:ins>
    </w:p>
    <w:p w14:paraId="1472A627" w14:textId="77777777" w:rsidR="00973ACE" w:rsidRDefault="00973ACE" w:rsidP="00973ACE">
      <w:pPr>
        <w:autoSpaceDE w:val="0"/>
        <w:autoSpaceDN w:val="0"/>
        <w:adjustRightInd w:val="0"/>
        <w:spacing w:after="0" w:line="240" w:lineRule="auto"/>
        <w:rPr>
          <w:ins w:id="3611" w:author="Michael Bell" w:date="2013-05-06T18:11:00Z"/>
          <w:rFonts w:ascii="Courier New" w:hAnsi="Courier New" w:cs="Courier New"/>
          <w:color w:val="008000"/>
          <w:sz w:val="20"/>
          <w:szCs w:val="20"/>
          <w:highlight w:val="white"/>
        </w:rPr>
      </w:pPr>
      <w:ins w:id="3612"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ins>
    </w:p>
    <w:p w14:paraId="0D5CF2AC" w14:textId="77777777" w:rsidR="00973ACE" w:rsidRDefault="00973ACE" w:rsidP="00973ACE">
      <w:pPr>
        <w:autoSpaceDE w:val="0"/>
        <w:autoSpaceDN w:val="0"/>
        <w:adjustRightInd w:val="0"/>
        <w:spacing w:after="0" w:line="240" w:lineRule="auto"/>
        <w:rPr>
          <w:ins w:id="3613" w:author="Michael Bell" w:date="2013-05-06T18:11:00Z"/>
          <w:rFonts w:ascii="Courier New" w:hAnsi="Courier New" w:cs="Courier New"/>
          <w:color w:val="000000"/>
          <w:sz w:val="20"/>
          <w:szCs w:val="20"/>
          <w:highlight w:val="white"/>
        </w:rPr>
      </w:pPr>
      <w:ins w:id="3614"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41D6756B" w14:textId="77777777" w:rsidR="00973ACE" w:rsidRDefault="00973ACE" w:rsidP="00973ACE">
      <w:pPr>
        <w:autoSpaceDE w:val="0"/>
        <w:autoSpaceDN w:val="0"/>
        <w:adjustRightInd w:val="0"/>
        <w:spacing w:after="0" w:line="240" w:lineRule="auto"/>
        <w:rPr>
          <w:ins w:id="3615" w:author="Michael Bell" w:date="2013-05-06T18:11:00Z"/>
          <w:rFonts w:ascii="Courier New" w:hAnsi="Courier New" w:cs="Courier New"/>
          <w:color w:val="000000"/>
          <w:sz w:val="20"/>
          <w:szCs w:val="20"/>
          <w:highlight w:val="white"/>
        </w:rPr>
      </w:pPr>
      <w:ins w:id="3616"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B6367E8" w14:textId="77777777" w:rsidR="00973ACE" w:rsidRDefault="00973ACE" w:rsidP="00973ACE">
      <w:pPr>
        <w:autoSpaceDE w:val="0"/>
        <w:autoSpaceDN w:val="0"/>
        <w:adjustRightInd w:val="0"/>
        <w:spacing w:after="0" w:line="240" w:lineRule="auto"/>
        <w:rPr>
          <w:ins w:id="3617" w:author="Michael Bell" w:date="2013-05-06T18:11:00Z"/>
          <w:rFonts w:ascii="Courier New" w:hAnsi="Courier New" w:cs="Courier New"/>
          <w:color w:val="000000"/>
          <w:sz w:val="20"/>
          <w:szCs w:val="20"/>
          <w:highlight w:val="white"/>
        </w:rPr>
      </w:pPr>
      <w:ins w:id="3618"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F96078D" w14:textId="77777777" w:rsidR="00973ACE" w:rsidRDefault="00973ACE" w:rsidP="00973ACE">
      <w:pPr>
        <w:autoSpaceDE w:val="0"/>
        <w:autoSpaceDN w:val="0"/>
        <w:adjustRightInd w:val="0"/>
        <w:spacing w:after="0" w:line="240" w:lineRule="auto"/>
        <w:rPr>
          <w:ins w:id="3619" w:author="Michael Bell" w:date="2013-05-06T18:11:00Z"/>
          <w:rFonts w:ascii="Courier New" w:hAnsi="Courier New" w:cs="Courier New"/>
          <w:color w:val="000000"/>
          <w:sz w:val="20"/>
          <w:szCs w:val="20"/>
          <w:highlight w:val="white"/>
        </w:rPr>
      </w:pPr>
      <w:ins w:id="3620"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ins>
    </w:p>
    <w:p w14:paraId="09AC5EA7" w14:textId="77777777" w:rsidR="00973ACE" w:rsidRDefault="00973ACE" w:rsidP="00973ACE">
      <w:pPr>
        <w:autoSpaceDE w:val="0"/>
        <w:autoSpaceDN w:val="0"/>
        <w:adjustRightInd w:val="0"/>
        <w:spacing w:after="0" w:line="240" w:lineRule="auto"/>
        <w:rPr>
          <w:ins w:id="3621" w:author="Michael Bell" w:date="2013-05-06T18:11:00Z"/>
          <w:rFonts w:ascii="Courier New" w:hAnsi="Courier New" w:cs="Courier New"/>
          <w:color w:val="000000"/>
          <w:sz w:val="20"/>
          <w:szCs w:val="20"/>
          <w:highlight w:val="white"/>
        </w:rPr>
      </w:pPr>
      <w:ins w:id="3622" w:author="Michael Bell" w:date="2013-05-06T18:11:00Z">
        <w:r>
          <w:rPr>
            <w:rFonts w:ascii="Courier New" w:hAnsi="Courier New" w:cs="Courier New"/>
            <w:color w:val="000000"/>
            <w:sz w:val="20"/>
            <w:szCs w:val="20"/>
            <w:highlight w:val="white"/>
          </w:rPr>
          <w:t xml:space="preserve">     </w:t>
        </w:r>
      </w:ins>
    </w:p>
    <w:p w14:paraId="34B7E983" w14:textId="77777777" w:rsidR="00973ACE" w:rsidRDefault="00973ACE" w:rsidP="00973ACE">
      <w:pPr>
        <w:autoSpaceDE w:val="0"/>
        <w:autoSpaceDN w:val="0"/>
        <w:adjustRightInd w:val="0"/>
        <w:spacing w:after="0" w:line="240" w:lineRule="auto"/>
        <w:rPr>
          <w:ins w:id="3623" w:author="Michael Bell" w:date="2013-05-06T18:11:00Z"/>
          <w:rFonts w:ascii="Courier New" w:hAnsi="Courier New" w:cs="Courier New"/>
          <w:color w:val="000000"/>
          <w:sz w:val="20"/>
          <w:szCs w:val="20"/>
          <w:highlight w:val="white"/>
        </w:rPr>
      </w:pPr>
      <w:ins w:id="3624"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0E860CF3" w14:textId="77777777" w:rsidR="00973ACE" w:rsidRDefault="00973ACE" w:rsidP="00973ACE">
      <w:pPr>
        <w:autoSpaceDE w:val="0"/>
        <w:autoSpaceDN w:val="0"/>
        <w:adjustRightInd w:val="0"/>
        <w:spacing w:after="0" w:line="240" w:lineRule="auto"/>
        <w:rPr>
          <w:ins w:id="3625" w:author="Michael Bell" w:date="2013-05-06T18:11:00Z"/>
          <w:rFonts w:ascii="Courier New" w:hAnsi="Courier New" w:cs="Courier New"/>
          <w:color w:val="000000"/>
          <w:sz w:val="20"/>
          <w:szCs w:val="20"/>
          <w:highlight w:val="white"/>
        </w:rPr>
      </w:pPr>
      <w:ins w:id="3626"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AB8F42" w14:textId="77777777" w:rsidR="00973ACE" w:rsidRDefault="00973ACE" w:rsidP="00973ACE">
      <w:pPr>
        <w:autoSpaceDE w:val="0"/>
        <w:autoSpaceDN w:val="0"/>
        <w:adjustRightInd w:val="0"/>
        <w:spacing w:after="0" w:line="240" w:lineRule="auto"/>
        <w:rPr>
          <w:ins w:id="3627" w:author="Michael Bell" w:date="2013-05-06T18:11:00Z"/>
          <w:rFonts w:ascii="Courier New" w:hAnsi="Courier New" w:cs="Courier New"/>
          <w:color w:val="008000"/>
          <w:sz w:val="20"/>
          <w:szCs w:val="20"/>
          <w:highlight w:val="white"/>
        </w:rPr>
      </w:pPr>
      <w:ins w:id="3628"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ins>
    </w:p>
    <w:p w14:paraId="1BA3ADAC" w14:textId="77777777" w:rsidR="00973ACE" w:rsidRDefault="00973ACE" w:rsidP="00973ACE">
      <w:pPr>
        <w:autoSpaceDE w:val="0"/>
        <w:autoSpaceDN w:val="0"/>
        <w:adjustRightInd w:val="0"/>
        <w:spacing w:after="0" w:line="240" w:lineRule="auto"/>
        <w:rPr>
          <w:ins w:id="3629" w:author="Michael Bell" w:date="2013-05-06T18:11:00Z"/>
          <w:rFonts w:ascii="Courier New" w:hAnsi="Courier New" w:cs="Courier New"/>
          <w:color w:val="008000"/>
          <w:sz w:val="20"/>
          <w:szCs w:val="20"/>
          <w:highlight w:val="white"/>
        </w:rPr>
      </w:pPr>
      <w:ins w:id="3630"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14A5907" w14:textId="77777777" w:rsidR="00973ACE" w:rsidRDefault="00973ACE" w:rsidP="00973ACE">
      <w:pPr>
        <w:autoSpaceDE w:val="0"/>
        <w:autoSpaceDN w:val="0"/>
        <w:adjustRightInd w:val="0"/>
        <w:spacing w:after="0" w:line="240" w:lineRule="auto"/>
        <w:rPr>
          <w:ins w:id="3631" w:author="Michael Bell" w:date="2013-05-06T18:11:00Z"/>
          <w:rFonts w:ascii="Courier New" w:hAnsi="Courier New" w:cs="Courier New"/>
          <w:color w:val="008000"/>
          <w:sz w:val="20"/>
          <w:szCs w:val="20"/>
          <w:highlight w:val="white"/>
        </w:rPr>
      </w:pPr>
      <w:ins w:id="3632"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ins>
    </w:p>
    <w:p w14:paraId="4C464E90" w14:textId="77777777" w:rsidR="00973ACE" w:rsidRDefault="00973ACE" w:rsidP="00973ACE">
      <w:pPr>
        <w:autoSpaceDE w:val="0"/>
        <w:autoSpaceDN w:val="0"/>
        <w:adjustRightInd w:val="0"/>
        <w:spacing w:after="0" w:line="240" w:lineRule="auto"/>
        <w:rPr>
          <w:ins w:id="3633" w:author="Michael Bell" w:date="2013-05-06T18:11:00Z"/>
          <w:rFonts w:ascii="Courier New" w:hAnsi="Courier New" w:cs="Courier New"/>
          <w:color w:val="000000"/>
          <w:sz w:val="20"/>
          <w:szCs w:val="20"/>
          <w:highlight w:val="white"/>
        </w:rPr>
      </w:pPr>
      <w:ins w:id="3634"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40CF3E" w14:textId="77777777" w:rsidR="00973ACE" w:rsidRDefault="00973ACE" w:rsidP="00973ACE">
      <w:pPr>
        <w:autoSpaceDE w:val="0"/>
        <w:autoSpaceDN w:val="0"/>
        <w:adjustRightInd w:val="0"/>
        <w:spacing w:after="0" w:line="240" w:lineRule="auto"/>
        <w:rPr>
          <w:ins w:id="3635" w:author="Michael Bell" w:date="2013-05-06T18:11:00Z"/>
          <w:rFonts w:ascii="Courier New" w:hAnsi="Courier New" w:cs="Courier New"/>
          <w:color w:val="000000"/>
          <w:sz w:val="20"/>
          <w:szCs w:val="20"/>
          <w:highlight w:val="white"/>
        </w:rPr>
      </w:pPr>
      <w:ins w:id="3636" w:author="Michael Bell" w:date="2013-05-06T18:11:00Z">
        <w:r>
          <w:rPr>
            <w:rFonts w:ascii="Courier New" w:hAnsi="Courier New" w:cs="Courier New"/>
            <w:color w:val="000000"/>
            <w:sz w:val="20"/>
            <w:szCs w:val="20"/>
            <w:highlight w:val="white"/>
          </w:rPr>
          <w:t xml:space="preserve">   </w:t>
        </w:r>
      </w:ins>
    </w:p>
    <w:p w14:paraId="115B4AB4" w14:textId="77777777" w:rsidR="00973ACE" w:rsidRDefault="00973ACE" w:rsidP="00973ACE">
      <w:pPr>
        <w:autoSpaceDE w:val="0"/>
        <w:autoSpaceDN w:val="0"/>
        <w:adjustRightInd w:val="0"/>
        <w:spacing w:after="0" w:line="240" w:lineRule="auto"/>
        <w:rPr>
          <w:ins w:id="3637" w:author="Michael Bell" w:date="2013-05-06T18:11:00Z"/>
          <w:rFonts w:ascii="Courier New" w:hAnsi="Courier New" w:cs="Courier New"/>
          <w:color w:val="008000"/>
          <w:sz w:val="20"/>
          <w:szCs w:val="20"/>
          <w:highlight w:val="white"/>
        </w:rPr>
      </w:pPr>
      <w:ins w:id="3638"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ins>
    </w:p>
    <w:p w14:paraId="764D924F" w14:textId="77777777" w:rsidR="00973ACE" w:rsidRDefault="00973ACE" w:rsidP="00973ACE">
      <w:pPr>
        <w:autoSpaceDE w:val="0"/>
        <w:autoSpaceDN w:val="0"/>
        <w:adjustRightInd w:val="0"/>
        <w:spacing w:after="0" w:line="240" w:lineRule="auto"/>
        <w:rPr>
          <w:ins w:id="3639" w:author="Michael Bell" w:date="2013-05-06T18:11:00Z"/>
          <w:rFonts w:ascii="Courier New" w:hAnsi="Courier New" w:cs="Courier New"/>
          <w:color w:val="000000"/>
          <w:sz w:val="20"/>
          <w:szCs w:val="20"/>
          <w:highlight w:val="white"/>
        </w:rPr>
      </w:pPr>
      <w:ins w:id="3640" w:author="Michael Bell" w:date="2013-05-06T18:11:00Z">
        <w:r>
          <w:rPr>
            <w:rFonts w:ascii="Courier New" w:hAnsi="Courier New" w:cs="Courier New"/>
            <w:color w:val="000000"/>
            <w:sz w:val="20"/>
            <w:szCs w:val="20"/>
            <w:highlight w:val="white"/>
          </w:rPr>
          <w:t xml:space="preserve">   </w:t>
        </w:r>
      </w:ins>
    </w:p>
    <w:p w14:paraId="18F2E660" w14:textId="77777777" w:rsidR="00973ACE" w:rsidRDefault="00973ACE" w:rsidP="00973ACE">
      <w:pPr>
        <w:autoSpaceDE w:val="0"/>
        <w:autoSpaceDN w:val="0"/>
        <w:adjustRightInd w:val="0"/>
        <w:spacing w:after="0" w:line="240" w:lineRule="auto"/>
        <w:rPr>
          <w:ins w:id="3641" w:author="Michael Bell" w:date="2013-05-06T18:11:00Z"/>
          <w:rFonts w:ascii="Courier New" w:hAnsi="Courier New" w:cs="Courier New"/>
          <w:color w:val="008000"/>
          <w:sz w:val="20"/>
          <w:szCs w:val="20"/>
          <w:highlight w:val="white"/>
        </w:rPr>
      </w:pPr>
      <w:ins w:id="3642"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ins>
    </w:p>
    <w:p w14:paraId="397CA626" w14:textId="77777777" w:rsidR="00973ACE" w:rsidRDefault="00973ACE" w:rsidP="00973ACE">
      <w:pPr>
        <w:autoSpaceDE w:val="0"/>
        <w:autoSpaceDN w:val="0"/>
        <w:adjustRightInd w:val="0"/>
        <w:spacing w:after="0" w:line="240" w:lineRule="auto"/>
        <w:rPr>
          <w:ins w:id="3643" w:author="Michael Bell" w:date="2013-05-06T18:11:00Z"/>
          <w:rFonts w:ascii="Courier New" w:hAnsi="Courier New" w:cs="Courier New"/>
          <w:color w:val="008000"/>
          <w:sz w:val="20"/>
          <w:szCs w:val="20"/>
          <w:highlight w:val="white"/>
        </w:rPr>
      </w:pPr>
      <w:ins w:id="3644"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DFEDF43" w14:textId="77777777" w:rsidR="00973ACE" w:rsidRDefault="00973ACE" w:rsidP="00973ACE">
      <w:pPr>
        <w:autoSpaceDE w:val="0"/>
        <w:autoSpaceDN w:val="0"/>
        <w:adjustRightInd w:val="0"/>
        <w:spacing w:after="0" w:line="240" w:lineRule="auto"/>
        <w:rPr>
          <w:ins w:id="3645" w:author="Michael Bell" w:date="2013-05-06T18:11:00Z"/>
          <w:rFonts w:ascii="Courier New" w:hAnsi="Courier New" w:cs="Courier New"/>
          <w:color w:val="000000"/>
          <w:sz w:val="20"/>
          <w:szCs w:val="20"/>
          <w:highlight w:val="white"/>
        </w:rPr>
      </w:pPr>
      <w:ins w:id="3646" w:author="Michael Bell" w:date="2013-05-06T18:11:00Z">
        <w:r>
          <w:rPr>
            <w:rFonts w:ascii="Courier New" w:hAnsi="Courier New" w:cs="Courier New"/>
            <w:color w:val="000000"/>
            <w:sz w:val="20"/>
            <w:szCs w:val="20"/>
            <w:highlight w:val="white"/>
          </w:rPr>
          <w:t xml:space="preserve">   </w:t>
        </w:r>
      </w:ins>
    </w:p>
    <w:p w14:paraId="35C7F6EA" w14:textId="77777777" w:rsidR="00973ACE" w:rsidRDefault="00973ACE" w:rsidP="00973ACE">
      <w:pPr>
        <w:autoSpaceDE w:val="0"/>
        <w:autoSpaceDN w:val="0"/>
        <w:adjustRightInd w:val="0"/>
        <w:spacing w:after="0" w:line="240" w:lineRule="auto"/>
        <w:rPr>
          <w:ins w:id="3647" w:author="Michael Bell" w:date="2013-05-06T18:11:00Z"/>
          <w:rFonts w:ascii="Courier New" w:hAnsi="Courier New" w:cs="Courier New"/>
          <w:color w:val="008000"/>
          <w:sz w:val="20"/>
          <w:szCs w:val="20"/>
          <w:highlight w:val="white"/>
        </w:rPr>
      </w:pPr>
      <w:ins w:id="3648"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ins>
    </w:p>
    <w:p w14:paraId="5358464C" w14:textId="77777777" w:rsidR="00973ACE" w:rsidRDefault="00973ACE" w:rsidP="00973ACE">
      <w:pPr>
        <w:autoSpaceDE w:val="0"/>
        <w:autoSpaceDN w:val="0"/>
        <w:adjustRightInd w:val="0"/>
        <w:spacing w:after="0" w:line="240" w:lineRule="auto"/>
        <w:rPr>
          <w:ins w:id="3649" w:author="Michael Bell" w:date="2013-05-06T18:11:00Z"/>
          <w:rFonts w:ascii="Courier New" w:hAnsi="Courier New" w:cs="Courier New"/>
          <w:color w:val="008000"/>
          <w:sz w:val="20"/>
          <w:szCs w:val="20"/>
          <w:highlight w:val="white"/>
        </w:rPr>
      </w:pPr>
      <w:ins w:id="3650"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ins>
    </w:p>
    <w:p w14:paraId="7C8DC2E6" w14:textId="77777777" w:rsidR="00973ACE" w:rsidRDefault="00973ACE" w:rsidP="00973ACE">
      <w:pPr>
        <w:autoSpaceDE w:val="0"/>
        <w:autoSpaceDN w:val="0"/>
        <w:adjustRightInd w:val="0"/>
        <w:spacing w:after="0" w:line="240" w:lineRule="auto"/>
        <w:rPr>
          <w:ins w:id="3651" w:author="Michael Bell" w:date="2013-05-06T18:11:00Z"/>
          <w:rFonts w:ascii="Courier New" w:hAnsi="Courier New" w:cs="Courier New"/>
          <w:color w:val="008000"/>
          <w:sz w:val="20"/>
          <w:szCs w:val="20"/>
          <w:highlight w:val="white"/>
        </w:rPr>
      </w:pPr>
      <w:ins w:id="3652"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ins>
    </w:p>
    <w:p w14:paraId="657AE3F8" w14:textId="77777777" w:rsidR="00973ACE" w:rsidRDefault="00973ACE" w:rsidP="00973ACE">
      <w:pPr>
        <w:autoSpaceDE w:val="0"/>
        <w:autoSpaceDN w:val="0"/>
        <w:adjustRightInd w:val="0"/>
        <w:spacing w:after="0" w:line="240" w:lineRule="auto"/>
        <w:rPr>
          <w:ins w:id="3653" w:author="Michael Bell" w:date="2013-05-06T18:11:00Z"/>
          <w:rFonts w:ascii="Courier New" w:hAnsi="Courier New" w:cs="Courier New"/>
          <w:color w:val="008000"/>
          <w:sz w:val="20"/>
          <w:szCs w:val="20"/>
          <w:highlight w:val="white"/>
        </w:rPr>
      </w:pPr>
      <w:ins w:id="3654"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6888905" w14:textId="77777777" w:rsidR="00973ACE" w:rsidRDefault="00973ACE" w:rsidP="00973ACE">
      <w:pPr>
        <w:autoSpaceDE w:val="0"/>
        <w:autoSpaceDN w:val="0"/>
        <w:adjustRightInd w:val="0"/>
        <w:spacing w:after="0" w:line="240" w:lineRule="auto"/>
        <w:rPr>
          <w:ins w:id="3655" w:author="Michael Bell" w:date="2013-05-06T18:11:00Z"/>
          <w:rFonts w:ascii="Courier New" w:hAnsi="Courier New" w:cs="Courier New"/>
          <w:color w:val="000000"/>
          <w:sz w:val="20"/>
          <w:szCs w:val="20"/>
          <w:highlight w:val="white"/>
        </w:rPr>
      </w:pPr>
      <w:ins w:id="3656"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2EFD5C2F" w14:textId="77777777" w:rsidR="00973ACE" w:rsidRDefault="00973ACE" w:rsidP="00973ACE">
      <w:pPr>
        <w:autoSpaceDE w:val="0"/>
        <w:autoSpaceDN w:val="0"/>
        <w:adjustRightInd w:val="0"/>
        <w:spacing w:after="0" w:line="240" w:lineRule="auto"/>
        <w:rPr>
          <w:ins w:id="3657" w:author="Michael Bell" w:date="2013-05-06T18:11:00Z"/>
          <w:rFonts w:ascii="Courier New" w:hAnsi="Courier New" w:cs="Courier New"/>
          <w:color w:val="000000"/>
          <w:sz w:val="20"/>
          <w:szCs w:val="20"/>
          <w:highlight w:val="white"/>
        </w:rPr>
      </w:pPr>
      <w:ins w:id="3658"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8C648F8" w14:textId="77777777" w:rsidR="00973ACE" w:rsidRDefault="00973ACE" w:rsidP="00973ACE">
      <w:pPr>
        <w:autoSpaceDE w:val="0"/>
        <w:autoSpaceDN w:val="0"/>
        <w:adjustRightInd w:val="0"/>
        <w:spacing w:after="0" w:line="240" w:lineRule="auto"/>
        <w:rPr>
          <w:ins w:id="3659" w:author="Michael Bell" w:date="2013-05-06T18:11:00Z"/>
          <w:rFonts w:ascii="Courier New" w:hAnsi="Courier New" w:cs="Courier New"/>
          <w:color w:val="000000"/>
          <w:sz w:val="20"/>
          <w:szCs w:val="20"/>
          <w:highlight w:val="white"/>
        </w:rPr>
      </w:pPr>
      <w:ins w:id="3660"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ins>
    </w:p>
    <w:p w14:paraId="79EA4063" w14:textId="77777777" w:rsidR="00973ACE" w:rsidRDefault="00973ACE" w:rsidP="00973ACE">
      <w:pPr>
        <w:autoSpaceDE w:val="0"/>
        <w:autoSpaceDN w:val="0"/>
        <w:adjustRightInd w:val="0"/>
        <w:spacing w:after="0" w:line="240" w:lineRule="auto"/>
        <w:rPr>
          <w:ins w:id="3661" w:author="Michael Bell" w:date="2013-05-06T18:11:00Z"/>
          <w:rFonts w:ascii="Courier New" w:hAnsi="Courier New" w:cs="Courier New"/>
          <w:color w:val="008000"/>
          <w:sz w:val="20"/>
          <w:szCs w:val="20"/>
          <w:highlight w:val="white"/>
        </w:rPr>
      </w:pPr>
      <w:ins w:id="3662"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ins>
    </w:p>
    <w:p w14:paraId="2AB4FE31" w14:textId="77777777" w:rsidR="00973ACE" w:rsidRDefault="00973ACE" w:rsidP="00973ACE">
      <w:pPr>
        <w:autoSpaceDE w:val="0"/>
        <w:autoSpaceDN w:val="0"/>
        <w:adjustRightInd w:val="0"/>
        <w:spacing w:after="0" w:line="240" w:lineRule="auto"/>
        <w:rPr>
          <w:ins w:id="3663" w:author="Michael Bell" w:date="2013-05-06T18:11:00Z"/>
          <w:rFonts w:ascii="Courier New" w:hAnsi="Courier New" w:cs="Courier New"/>
          <w:color w:val="008000"/>
          <w:sz w:val="20"/>
          <w:szCs w:val="20"/>
          <w:highlight w:val="white"/>
        </w:rPr>
      </w:pPr>
      <w:ins w:id="3664"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D5B6B99" w14:textId="69E36B4D" w:rsidR="00973ACE" w:rsidRDefault="00973ACE" w:rsidP="00973ACE">
      <w:pPr>
        <w:autoSpaceDE w:val="0"/>
        <w:autoSpaceDN w:val="0"/>
        <w:adjustRightInd w:val="0"/>
        <w:spacing w:after="0" w:line="240" w:lineRule="auto"/>
        <w:rPr>
          <w:ins w:id="3665" w:author="Michael Bell" w:date="2013-05-06T18:11:00Z"/>
          <w:rFonts w:ascii="Courier New" w:hAnsi="Courier New" w:cs="Courier New"/>
          <w:color w:val="000000"/>
          <w:sz w:val="20"/>
          <w:szCs w:val="20"/>
          <w:highlight w:val="white"/>
        </w:rPr>
      </w:pPr>
      <w:ins w:id="3666"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23BD9EA" w14:textId="77777777" w:rsidR="00973ACE" w:rsidRPr="00973ACE" w:rsidRDefault="00973ACE" w:rsidP="00973ACE">
      <w:pPr>
        <w:pPrChange w:id="3667" w:author="Michael Bell" w:date="2013-05-06T18:11:00Z">
          <w:pPr>
            <w:pStyle w:val="Heading2"/>
          </w:pPr>
        </w:pPrChange>
      </w:pPr>
    </w:p>
    <w:p w14:paraId="5E62F8E2" w14:textId="139C3991" w:rsidR="002F1085" w:rsidDel="00116173" w:rsidRDefault="002F1085" w:rsidP="002F1085">
      <w:pPr>
        <w:autoSpaceDE w:val="0"/>
        <w:autoSpaceDN w:val="0"/>
        <w:adjustRightInd w:val="0"/>
        <w:spacing w:after="0" w:line="240" w:lineRule="auto"/>
        <w:rPr>
          <w:del w:id="3668" w:author="Michael Bell" w:date="2013-05-06T17:55:00Z"/>
          <w:rFonts w:ascii="Courier New" w:hAnsi="Courier New" w:cs="Courier New"/>
          <w:color w:val="008000"/>
          <w:sz w:val="20"/>
          <w:szCs w:val="20"/>
          <w:highlight w:val="white"/>
        </w:rPr>
      </w:pPr>
      <w:del w:id="3669" w:author="Michael Bell" w:date="2013-05-06T17:55:00Z">
        <w:r w:rsidDel="00116173">
          <w:rPr>
            <w:rFonts w:ascii="Courier New" w:hAnsi="Courier New" w:cs="Courier New"/>
            <w:color w:val="008000"/>
            <w:sz w:val="20"/>
            <w:szCs w:val="20"/>
            <w:highlight w:val="white"/>
          </w:rPr>
          <w:delText>/*</w:delText>
        </w:r>
      </w:del>
    </w:p>
    <w:p w14:paraId="15F2E79F" w14:textId="6B59313C" w:rsidR="002F1085" w:rsidDel="00116173" w:rsidRDefault="002F1085" w:rsidP="002F1085">
      <w:pPr>
        <w:autoSpaceDE w:val="0"/>
        <w:autoSpaceDN w:val="0"/>
        <w:adjustRightInd w:val="0"/>
        <w:spacing w:after="0" w:line="240" w:lineRule="auto"/>
        <w:rPr>
          <w:del w:id="3670" w:author="Michael Bell" w:date="2013-05-06T17:55:00Z"/>
          <w:rFonts w:ascii="Courier New" w:hAnsi="Courier New" w:cs="Courier New"/>
          <w:color w:val="008000"/>
          <w:sz w:val="20"/>
          <w:szCs w:val="20"/>
          <w:highlight w:val="white"/>
        </w:rPr>
      </w:pPr>
    </w:p>
    <w:p w14:paraId="22AC795C" w14:textId="57C2C887" w:rsidR="002F1085" w:rsidDel="00116173" w:rsidRDefault="002F1085" w:rsidP="002F1085">
      <w:pPr>
        <w:autoSpaceDE w:val="0"/>
        <w:autoSpaceDN w:val="0"/>
        <w:adjustRightInd w:val="0"/>
        <w:spacing w:after="0" w:line="240" w:lineRule="auto"/>
        <w:rPr>
          <w:del w:id="3671" w:author="Michael Bell" w:date="2013-05-06T17:55:00Z"/>
          <w:rFonts w:ascii="Courier New" w:hAnsi="Courier New" w:cs="Courier New"/>
          <w:color w:val="008000"/>
          <w:sz w:val="20"/>
          <w:szCs w:val="20"/>
          <w:highlight w:val="white"/>
        </w:rPr>
      </w:pPr>
      <w:del w:id="3672" w:author="Michael Bell" w:date="2013-05-06T17:55:00Z">
        <w:r w:rsidDel="00116173">
          <w:rPr>
            <w:rFonts w:ascii="Courier New" w:hAnsi="Courier New" w:cs="Courier New"/>
            <w:color w:val="008000"/>
            <w:sz w:val="20"/>
            <w:szCs w:val="20"/>
            <w:highlight w:val="white"/>
          </w:rPr>
          <w:delText xml:space="preserve"> BELTRAK</w:delText>
        </w:r>
      </w:del>
    </w:p>
    <w:p w14:paraId="4DB8738C" w14:textId="6693B516" w:rsidR="002F1085" w:rsidDel="00116173" w:rsidRDefault="002F1085" w:rsidP="002F1085">
      <w:pPr>
        <w:autoSpaceDE w:val="0"/>
        <w:autoSpaceDN w:val="0"/>
        <w:adjustRightInd w:val="0"/>
        <w:spacing w:after="0" w:line="240" w:lineRule="auto"/>
        <w:rPr>
          <w:del w:id="3673" w:author="Michael Bell" w:date="2013-05-06T17:55:00Z"/>
          <w:rFonts w:ascii="Courier New" w:hAnsi="Courier New" w:cs="Courier New"/>
          <w:color w:val="008000"/>
          <w:sz w:val="20"/>
          <w:szCs w:val="20"/>
          <w:highlight w:val="white"/>
        </w:rPr>
      </w:pPr>
      <w:del w:id="3674" w:author="Michael Bell" w:date="2013-05-06T17:55:00Z">
        <w:r w:rsidDel="00116173">
          <w:rPr>
            <w:rFonts w:ascii="Courier New" w:hAnsi="Courier New" w:cs="Courier New"/>
            <w:color w:val="008000"/>
            <w:sz w:val="20"/>
            <w:szCs w:val="20"/>
            <w:highlight w:val="white"/>
          </w:rPr>
          <w:delText xml:space="preserve"> </w:delText>
        </w:r>
      </w:del>
    </w:p>
    <w:p w14:paraId="38359362" w14:textId="4B970939" w:rsidR="002F1085" w:rsidDel="00116173" w:rsidRDefault="002F1085" w:rsidP="002F1085">
      <w:pPr>
        <w:autoSpaceDE w:val="0"/>
        <w:autoSpaceDN w:val="0"/>
        <w:adjustRightInd w:val="0"/>
        <w:spacing w:after="0" w:line="240" w:lineRule="auto"/>
        <w:rPr>
          <w:del w:id="3675" w:author="Michael Bell" w:date="2013-05-06T17:55:00Z"/>
          <w:rFonts w:ascii="Courier New" w:hAnsi="Courier New" w:cs="Courier New"/>
          <w:color w:val="008000"/>
          <w:sz w:val="20"/>
          <w:szCs w:val="20"/>
          <w:highlight w:val="white"/>
        </w:rPr>
      </w:pPr>
      <w:del w:id="3676" w:author="Michael Bell" w:date="2013-05-06T17:55:00Z">
        <w:r w:rsidDel="00116173">
          <w:rPr>
            <w:rFonts w:ascii="Courier New" w:hAnsi="Courier New" w:cs="Courier New"/>
            <w:color w:val="008000"/>
            <w:sz w:val="20"/>
            <w:szCs w:val="20"/>
            <w:highlight w:val="white"/>
          </w:rPr>
          <w:delText xml:space="preserve"> V1.0</w:delText>
        </w:r>
      </w:del>
    </w:p>
    <w:p w14:paraId="7A63E20D" w14:textId="7C49AFB0" w:rsidR="002F1085" w:rsidDel="00116173" w:rsidRDefault="002F1085" w:rsidP="002F1085">
      <w:pPr>
        <w:autoSpaceDE w:val="0"/>
        <w:autoSpaceDN w:val="0"/>
        <w:adjustRightInd w:val="0"/>
        <w:spacing w:after="0" w:line="240" w:lineRule="auto"/>
        <w:rPr>
          <w:del w:id="3677" w:author="Michael Bell" w:date="2013-05-06T17:55:00Z"/>
          <w:rFonts w:ascii="Courier New" w:hAnsi="Courier New" w:cs="Courier New"/>
          <w:color w:val="008000"/>
          <w:sz w:val="20"/>
          <w:szCs w:val="20"/>
          <w:highlight w:val="white"/>
        </w:rPr>
      </w:pPr>
      <w:del w:id="3678" w:author="Michael Bell" w:date="2013-05-06T17:55:00Z">
        <w:r w:rsidDel="00116173">
          <w:rPr>
            <w:rFonts w:ascii="Courier New" w:hAnsi="Courier New" w:cs="Courier New"/>
            <w:color w:val="008000"/>
            <w:sz w:val="20"/>
            <w:szCs w:val="20"/>
            <w:highlight w:val="white"/>
          </w:rPr>
          <w:delText xml:space="preserve"> </w:delText>
        </w:r>
      </w:del>
    </w:p>
    <w:p w14:paraId="64E4098D" w14:textId="31E5E6ED" w:rsidR="002F1085" w:rsidDel="00116173" w:rsidRDefault="002F1085" w:rsidP="002F1085">
      <w:pPr>
        <w:autoSpaceDE w:val="0"/>
        <w:autoSpaceDN w:val="0"/>
        <w:adjustRightInd w:val="0"/>
        <w:spacing w:after="0" w:line="240" w:lineRule="auto"/>
        <w:rPr>
          <w:del w:id="3679" w:author="Michael Bell" w:date="2013-05-06T17:55:00Z"/>
          <w:rFonts w:ascii="Courier New" w:hAnsi="Courier New" w:cs="Courier New"/>
          <w:color w:val="008000"/>
          <w:sz w:val="20"/>
          <w:szCs w:val="20"/>
          <w:highlight w:val="white"/>
        </w:rPr>
      </w:pPr>
      <w:del w:id="3680" w:author="Michael Bell" w:date="2013-05-06T17:55:00Z">
        <w:r w:rsidDel="00116173">
          <w:rPr>
            <w:rFonts w:ascii="Courier New" w:hAnsi="Courier New" w:cs="Courier New"/>
            <w:color w:val="008000"/>
            <w:sz w:val="20"/>
            <w:szCs w:val="20"/>
            <w:highlight w:val="white"/>
          </w:rPr>
          <w:delText xml:space="preserve"> Hornby trainset automation</w:delText>
        </w:r>
      </w:del>
    </w:p>
    <w:p w14:paraId="1B4F57BE" w14:textId="5BD8F2D4" w:rsidR="002F1085" w:rsidDel="00116173" w:rsidRDefault="002F1085" w:rsidP="002F1085">
      <w:pPr>
        <w:autoSpaceDE w:val="0"/>
        <w:autoSpaceDN w:val="0"/>
        <w:adjustRightInd w:val="0"/>
        <w:spacing w:after="0" w:line="240" w:lineRule="auto"/>
        <w:rPr>
          <w:del w:id="3681" w:author="Michael Bell" w:date="2013-05-06T17:55:00Z"/>
          <w:rFonts w:ascii="Courier New" w:hAnsi="Courier New" w:cs="Courier New"/>
          <w:color w:val="008000"/>
          <w:sz w:val="20"/>
          <w:szCs w:val="20"/>
          <w:highlight w:val="white"/>
        </w:rPr>
      </w:pPr>
      <w:del w:id="3682" w:author="Michael Bell" w:date="2013-05-06T17:55:00Z">
        <w:r w:rsidDel="00116173">
          <w:rPr>
            <w:rFonts w:ascii="Courier New" w:hAnsi="Courier New" w:cs="Courier New"/>
            <w:color w:val="008000"/>
            <w:sz w:val="20"/>
            <w:szCs w:val="20"/>
            <w:highlight w:val="white"/>
          </w:rPr>
          <w:delText xml:space="preserve"> </w:delText>
        </w:r>
      </w:del>
    </w:p>
    <w:p w14:paraId="4DE5CE9E" w14:textId="2CE89BF6" w:rsidR="002F1085" w:rsidDel="00116173" w:rsidRDefault="002F1085" w:rsidP="002F1085">
      <w:pPr>
        <w:autoSpaceDE w:val="0"/>
        <w:autoSpaceDN w:val="0"/>
        <w:adjustRightInd w:val="0"/>
        <w:spacing w:after="0" w:line="240" w:lineRule="auto"/>
        <w:rPr>
          <w:del w:id="3683" w:author="Michael Bell" w:date="2013-05-06T17:55:00Z"/>
          <w:rFonts w:ascii="Courier New" w:hAnsi="Courier New" w:cs="Courier New"/>
          <w:color w:val="008000"/>
          <w:sz w:val="20"/>
          <w:szCs w:val="20"/>
          <w:highlight w:val="white"/>
        </w:rPr>
      </w:pPr>
      <w:del w:id="3684" w:author="Michael Bell" w:date="2013-05-06T17:55:00Z">
        <w:r w:rsidDel="00116173">
          <w:rPr>
            <w:rFonts w:ascii="Courier New" w:hAnsi="Courier New" w:cs="Courier New"/>
            <w:color w:val="008000"/>
            <w:sz w:val="20"/>
            <w:szCs w:val="20"/>
            <w:highlight w:val="white"/>
          </w:rPr>
          <w:delText xml:space="preserve"> By Michael Bell</w:delText>
        </w:r>
      </w:del>
    </w:p>
    <w:p w14:paraId="04345EE4" w14:textId="72B40A40" w:rsidR="002F1085" w:rsidDel="00116173" w:rsidRDefault="002F1085" w:rsidP="002F1085">
      <w:pPr>
        <w:autoSpaceDE w:val="0"/>
        <w:autoSpaceDN w:val="0"/>
        <w:adjustRightInd w:val="0"/>
        <w:spacing w:after="0" w:line="240" w:lineRule="auto"/>
        <w:rPr>
          <w:del w:id="3685" w:author="Michael Bell" w:date="2013-05-06T17:55:00Z"/>
          <w:rFonts w:ascii="Courier New" w:hAnsi="Courier New" w:cs="Courier New"/>
          <w:color w:val="008000"/>
          <w:sz w:val="20"/>
          <w:szCs w:val="20"/>
          <w:highlight w:val="white"/>
        </w:rPr>
      </w:pPr>
      <w:del w:id="3686" w:author="Michael Bell" w:date="2013-05-06T17:55:00Z">
        <w:r w:rsidDel="00116173">
          <w:rPr>
            <w:rFonts w:ascii="Courier New" w:hAnsi="Courier New" w:cs="Courier New"/>
            <w:color w:val="008000"/>
            <w:sz w:val="20"/>
            <w:szCs w:val="20"/>
            <w:highlight w:val="white"/>
          </w:rPr>
          <w:delText xml:space="preserve"> </w:delText>
        </w:r>
      </w:del>
    </w:p>
    <w:p w14:paraId="6828FBFC" w14:textId="7FFA29F0" w:rsidR="002F1085" w:rsidDel="00116173" w:rsidRDefault="002F1085" w:rsidP="002F1085">
      <w:pPr>
        <w:autoSpaceDE w:val="0"/>
        <w:autoSpaceDN w:val="0"/>
        <w:adjustRightInd w:val="0"/>
        <w:spacing w:after="0" w:line="240" w:lineRule="auto"/>
        <w:rPr>
          <w:del w:id="3687" w:author="Michael Bell" w:date="2013-05-06T17:55:00Z"/>
          <w:rFonts w:ascii="Courier New" w:hAnsi="Courier New" w:cs="Courier New"/>
          <w:color w:val="008000"/>
          <w:sz w:val="20"/>
          <w:szCs w:val="20"/>
          <w:highlight w:val="white"/>
        </w:rPr>
      </w:pPr>
      <w:del w:id="3688" w:author="Michael Bell" w:date="2013-05-06T17:55:00Z">
        <w:r w:rsidDel="00116173">
          <w:rPr>
            <w:rFonts w:ascii="Courier New" w:hAnsi="Courier New" w:cs="Courier New"/>
            <w:color w:val="008000"/>
            <w:sz w:val="20"/>
            <w:szCs w:val="20"/>
            <w:highlight w:val="white"/>
          </w:rPr>
          <w:delText xml:space="preserve"> Programing started: 02/02/2013 at 14:08</w:delText>
        </w:r>
      </w:del>
    </w:p>
    <w:p w14:paraId="0757E45E" w14:textId="3B27E395" w:rsidR="002F1085" w:rsidDel="00116173" w:rsidRDefault="002F1085" w:rsidP="002F1085">
      <w:pPr>
        <w:autoSpaceDE w:val="0"/>
        <w:autoSpaceDN w:val="0"/>
        <w:adjustRightInd w:val="0"/>
        <w:spacing w:after="0" w:line="240" w:lineRule="auto"/>
        <w:rPr>
          <w:del w:id="3689" w:author="Michael Bell" w:date="2013-05-06T17:55:00Z"/>
          <w:rFonts w:ascii="Courier New" w:hAnsi="Courier New" w:cs="Courier New"/>
          <w:color w:val="008000"/>
          <w:sz w:val="20"/>
          <w:szCs w:val="20"/>
          <w:highlight w:val="white"/>
        </w:rPr>
      </w:pPr>
      <w:del w:id="3690" w:author="Michael Bell" w:date="2013-05-06T17:55:00Z">
        <w:r w:rsidDel="00116173">
          <w:rPr>
            <w:rFonts w:ascii="Courier New" w:hAnsi="Courier New" w:cs="Courier New"/>
            <w:color w:val="008000"/>
            <w:sz w:val="20"/>
            <w:szCs w:val="20"/>
            <w:highlight w:val="white"/>
          </w:rPr>
          <w:delText xml:space="preserve"> </w:delText>
        </w:r>
      </w:del>
    </w:p>
    <w:p w14:paraId="51E09A40" w14:textId="72DD00C3" w:rsidR="002F1085" w:rsidDel="00116173" w:rsidRDefault="002F1085" w:rsidP="002F1085">
      <w:pPr>
        <w:autoSpaceDE w:val="0"/>
        <w:autoSpaceDN w:val="0"/>
        <w:adjustRightInd w:val="0"/>
        <w:spacing w:after="0" w:line="240" w:lineRule="auto"/>
        <w:rPr>
          <w:del w:id="3691" w:author="Michael Bell" w:date="2013-05-06T17:55:00Z"/>
          <w:rFonts w:ascii="Courier New" w:hAnsi="Courier New" w:cs="Courier New"/>
          <w:color w:val="000000"/>
          <w:sz w:val="20"/>
          <w:szCs w:val="20"/>
          <w:highlight w:val="white"/>
        </w:rPr>
      </w:pPr>
      <w:del w:id="3692" w:author="Michael Bell" w:date="2013-05-06T17:55:00Z">
        <w:r w:rsidDel="00116173">
          <w:rPr>
            <w:rFonts w:ascii="Courier New" w:hAnsi="Courier New" w:cs="Courier New"/>
            <w:color w:val="008000"/>
            <w:sz w:val="20"/>
            <w:szCs w:val="20"/>
            <w:highlight w:val="white"/>
          </w:rPr>
          <w:delText xml:space="preserve"> */</w:delText>
        </w:r>
      </w:del>
    </w:p>
    <w:p w14:paraId="308A7A9E" w14:textId="237326E9" w:rsidR="002F1085" w:rsidDel="00116173" w:rsidRDefault="002F1085" w:rsidP="002F1085">
      <w:pPr>
        <w:autoSpaceDE w:val="0"/>
        <w:autoSpaceDN w:val="0"/>
        <w:adjustRightInd w:val="0"/>
        <w:spacing w:after="0" w:line="240" w:lineRule="auto"/>
        <w:rPr>
          <w:del w:id="3693" w:author="Michael Bell" w:date="2013-05-06T17:55:00Z"/>
          <w:rFonts w:ascii="Courier New" w:hAnsi="Courier New" w:cs="Courier New"/>
          <w:color w:val="000000"/>
          <w:sz w:val="20"/>
          <w:szCs w:val="20"/>
          <w:highlight w:val="white"/>
        </w:rPr>
      </w:pPr>
    </w:p>
    <w:p w14:paraId="4B8ED26B" w14:textId="44113BD7" w:rsidR="002F1085" w:rsidDel="00116173" w:rsidRDefault="002F1085" w:rsidP="002F1085">
      <w:pPr>
        <w:autoSpaceDE w:val="0"/>
        <w:autoSpaceDN w:val="0"/>
        <w:adjustRightInd w:val="0"/>
        <w:spacing w:after="0" w:line="240" w:lineRule="auto"/>
        <w:rPr>
          <w:del w:id="3694" w:author="Michael Bell" w:date="2013-05-06T17:55:00Z"/>
          <w:rFonts w:ascii="Courier New" w:hAnsi="Courier New" w:cs="Courier New"/>
          <w:color w:val="008000"/>
          <w:sz w:val="20"/>
          <w:szCs w:val="20"/>
          <w:highlight w:val="white"/>
        </w:rPr>
      </w:pPr>
      <w:del w:id="3695" w:author="Michael Bell" w:date="2013-05-06T17:55:00Z">
        <w:r w:rsidDel="00116173">
          <w:rPr>
            <w:rFonts w:ascii="Courier New" w:hAnsi="Courier New" w:cs="Courier New"/>
            <w:color w:val="008000"/>
            <w:sz w:val="20"/>
            <w:szCs w:val="20"/>
            <w:highlight w:val="white"/>
          </w:rPr>
          <w:delText xml:space="preserve">/*this function takes in a point number and a point state, looks up the pin for that point's relay then </w:delText>
        </w:r>
      </w:del>
    </w:p>
    <w:p w14:paraId="412B369A" w14:textId="5B7A0695" w:rsidR="002F1085" w:rsidDel="00116173" w:rsidRDefault="002F1085" w:rsidP="002F1085">
      <w:pPr>
        <w:autoSpaceDE w:val="0"/>
        <w:autoSpaceDN w:val="0"/>
        <w:adjustRightInd w:val="0"/>
        <w:spacing w:after="0" w:line="240" w:lineRule="auto"/>
        <w:rPr>
          <w:del w:id="3696" w:author="Michael Bell" w:date="2013-05-06T17:55:00Z"/>
          <w:rFonts w:ascii="Courier New" w:hAnsi="Courier New" w:cs="Courier New"/>
          <w:color w:val="000000"/>
          <w:sz w:val="20"/>
          <w:szCs w:val="20"/>
          <w:highlight w:val="white"/>
        </w:rPr>
      </w:pPr>
      <w:del w:id="3697" w:author="Michael Bell" w:date="2013-05-06T17:55:00Z">
        <w:r w:rsidDel="00116173">
          <w:rPr>
            <w:rFonts w:ascii="Courier New" w:hAnsi="Courier New" w:cs="Courier New"/>
            <w:color w:val="008000"/>
            <w:sz w:val="20"/>
            <w:szCs w:val="20"/>
            <w:highlight w:val="white"/>
          </w:rPr>
          <w:delText>sets the point to the given state.*/</w:delText>
        </w:r>
      </w:del>
    </w:p>
    <w:p w14:paraId="31DA82B8" w14:textId="735B7032" w:rsidR="002F1085" w:rsidDel="00116173" w:rsidRDefault="002F1085" w:rsidP="002F1085">
      <w:pPr>
        <w:autoSpaceDE w:val="0"/>
        <w:autoSpaceDN w:val="0"/>
        <w:adjustRightInd w:val="0"/>
        <w:spacing w:after="0" w:line="240" w:lineRule="auto"/>
        <w:rPr>
          <w:del w:id="3698" w:author="Michael Bell" w:date="2013-05-06T17:55:00Z"/>
          <w:rFonts w:ascii="Courier New" w:hAnsi="Courier New" w:cs="Courier New"/>
          <w:color w:val="000000"/>
          <w:sz w:val="20"/>
          <w:szCs w:val="20"/>
          <w:highlight w:val="white"/>
        </w:rPr>
      </w:pPr>
      <w:del w:id="3699" w:author="Michael Bell" w:date="2013-05-06T17:55:00Z">
        <w:r w:rsidDel="00116173">
          <w:rPr>
            <w:rFonts w:ascii="Courier New" w:hAnsi="Courier New" w:cs="Courier New"/>
            <w:color w:val="000000"/>
            <w:sz w:val="20"/>
            <w:szCs w:val="20"/>
            <w:highlight w:val="white"/>
          </w:rPr>
          <w:delText xml:space="preserve"> </w:delText>
        </w:r>
      </w:del>
    </w:p>
    <w:p w14:paraId="26D59F57" w14:textId="1FC18913" w:rsidR="002F1085" w:rsidDel="00116173" w:rsidRDefault="002F1085" w:rsidP="002F1085">
      <w:pPr>
        <w:autoSpaceDE w:val="0"/>
        <w:autoSpaceDN w:val="0"/>
        <w:adjustRightInd w:val="0"/>
        <w:spacing w:after="0" w:line="240" w:lineRule="auto"/>
        <w:rPr>
          <w:del w:id="3700" w:author="Michael Bell" w:date="2013-05-06T17:55:00Z"/>
          <w:rFonts w:ascii="Courier New" w:hAnsi="Courier New" w:cs="Courier New"/>
          <w:color w:val="008000"/>
          <w:sz w:val="20"/>
          <w:szCs w:val="20"/>
          <w:highlight w:val="white"/>
        </w:rPr>
      </w:pPr>
      <w:del w:id="370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 false converge A | D true Diverge B</w:delText>
        </w:r>
      </w:del>
    </w:p>
    <w:p w14:paraId="6C4EA5EB" w14:textId="5EB45E30" w:rsidR="002F1085" w:rsidDel="00116173" w:rsidRDefault="002F1085" w:rsidP="002F1085">
      <w:pPr>
        <w:autoSpaceDE w:val="0"/>
        <w:autoSpaceDN w:val="0"/>
        <w:adjustRightInd w:val="0"/>
        <w:spacing w:after="0" w:line="240" w:lineRule="auto"/>
        <w:rPr>
          <w:del w:id="3702" w:author="Michael Bell" w:date="2013-05-06T17:55:00Z"/>
          <w:rFonts w:ascii="Courier New" w:hAnsi="Courier New" w:cs="Courier New"/>
          <w:color w:val="000000"/>
          <w:sz w:val="20"/>
          <w:szCs w:val="20"/>
          <w:highlight w:val="white"/>
        </w:rPr>
      </w:pPr>
      <w:del w:id="3703" w:author="Michael Bell" w:date="2013-05-06T17:55:00Z">
        <w:r w:rsidDel="00116173">
          <w:rPr>
            <w:rFonts w:ascii="Courier New" w:hAnsi="Courier New" w:cs="Courier New"/>
            <w:color w:val="000000"/>
            <w:sz w:val="20"/>
            <w:szCs w:val="20"/>
            <w:highlight w:val="white"/>
          </w:rPr>
          <w:delText xml:space="preserve"> </w:delText>
        </w:r>
      </w:del>
    </w:p>
    <w:p w14:paraId="204015FE" w14:textId="0FF3AA7F" w:rsidR="002F1085" w:rsidDel="00116173" w:rsidRDefault="002F1085" w:rsidP="002F1085">
      <w:pPr>
        <w:autoSpaceDE w:val="0"/>
        <w:autoSpaceDN w:val="0"/>
        <w:adjustRightInd w:val="0"/>
        <w:spacing w:after="0" w:line="240" w:lineRule="auto"/>
        <w:rPr>
          <w:del w:id="3704" w:author="Michael Bell" w:date="2013-05-06T17:55:00Z"/>
          <w:rFonts w:ascii="Courier New" w:hAnsi="Courier New" w:cs="Courier New"/>
          <w:color w:val="000000"/>
          <w:sz w:val="20"/>
          <w:szCs w:val="20"/>
          <w:highlight w:val="white"/>
        </w:rPr>
      </w:pPr>
      <w:del w:id="370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boolean CorD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w:delText>
        </w:r>
        <w:r w:rsidDel="00116173">
          <w:rPr>
            <w:rFonts w:ascii="Courier New" w:hAnsi="Courier New" w:cs="Courier New"/>
            <w:b/>
            <w:bCs/>
            <w:color w:val="000080"/>
            <w:sz w:val="20"/>
            <w:szCs w:val="20"/>
            <w:highlight w:val="white"/>
          </w:rPr>
          <w:delText>)</w:delText>
        </w:r>
      </w:del>
    </w:p>
    <w:p w14:paraId="55988139" w14:textId="7E2D1F66" w:rsidR="002F1085" w:rsidDel="00116173" w:rsidRDefault="002F1085" w:rsidP="002F1085">
      <w:pPr>
        <w:autoSpaceDE w:val="0"/>
        <w:autoSpaceDN w:val="0"/>
        <w:adjustRightInd w:val="0"/>
        <w:spacing w:after="0" w:line="240" w:lineRule="auto"/>
        <w:rPr>
          <w:del w:id="3706" w:author="Michael Bell" w:date="2013-05-06T17:55:00Z"/>
          <w:rFonts w:ascii="Courier New" w:hAnsi="Courier New" w:cs="Courier New"/>
          <w:color w:val="000000"/>
          <w:sz w:val="20"/>
          <w:szCs w:val="20"/>
          <w:highlight w:val="white"/>
        </w:rPr>
      </w:pPr>
      <w:del w:id="3707"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A23A47" w14:textId="124795DD" w:rsidR="002F1085" w:rsidDel="00116173" w:rsidRDefault="002F1085" w:rsidP="002F1085">
      <w:pPr>
        <w:autoSpaceDE w:val="0"/>
        <w:autoSpaceDN w:val="0"/>
        <w:adjustRightInd w:val="0"/>
        <w:spacing w:after="0" w:line="240" w:lineRule="auto"/>
        <w:rPr>
          <w:del w:id="3708" w:author="Michael Bell" w:date="2013-05-06T17:55:00Z"/>
          <w:rFonts w:ascii="Courier New" w:hAnsi="Courier New" w:cs="Courier New"/>
          <w:color w:val="000000"/>
          <w:sz w:val="20"/>
          <w:szCs w:val="20"/>
          <w:highlight w:val="white"/>
        </w:rPr>
      </w:pPr>
      <w:del w:id="370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pointPin</w:delText>
        </w:r>
        <w:r w:rsidDel="00116173">
          <w:rPr>
            <w:rFonts w:ascii="Courier New" w:hAnsi="Courier New" w:cs="Courier New"/>
            <w:b/>
            <w:bCs/>
            <w:color w:val="000080"/>
            <w:sz w:val="20"/>
            <w:szCs w:val="20"/>
            <w:highlight w:val="white"/>
          </w:rPr>
          <w:delText>;</w:delText>
        </w:r>
      </w:del>
    </w:p>
    <w:p w14:paraId="28A29614" w14:textId="5F4D0C63" w:rsidR="002F1085" w:rsidDel="00116173" w:rsidRDefault="002F1085" w:rsidP="002F1085">
      <w:pPr>
        <w:autoSpaceDE w:val="0"/>
        <w:autoSpaceDN w:val="0"/>
        <w:adjustRightInd w:val="0"/>
        <w:spacing w:after="0" w:line="240" w:lineRule="auto"/>
        <w:rPr>
          <w:del w:id="3710" w:author="Michael Bell" w:date="2013-05-06T17:55:00Z"/>
          <w:rFonts w:ascii="Courier New" w:hAnsi="Courier New" w:cs="Courier New"/>
          <w:color w:val="000000"/>
          <w:sz w:val="20"/>
          <w:szCs w:val="20"/>
          <w:highlight w:val="white"/>
        </w:rPr>
      </w:pPr>
      <w:del w:id="3711" w:author="Michael Bell" w:date="2013-05-06T17:55:00Z">
        <w:r w:rsidDel="00116173">
          <w:rPr>
            <w:rFonts w:ascii="Courier New" w:hAnsi="Courier New" w:cs="Courier New"/>
            <w:color w:val="000000"/>
            <w:sz w:val="20"/>
            <w:szCs w:val="20"/>
            <w:highlight w:val="white"/>
          </w:rPr>
          <w:delText xml:space="preserve">   </w:delText>
        </w:r>
      </w:del>
    </w:p>
    <w:p w14:paraId="00644068" w14:textId="1BAF8AB8" w:rsidR="002F1085" w:rsidDel="00116173" w:rsidRDefault="002F1085" w:rsidP="002F1085">
      <w:pPr>
        <w:autoSpaceDE w:val="0"/>
        <w:autoSpaceDN w:val="0"/>
        <w:adjustRightInd w:val="0"/>
        <w:spacing w:after="0" w:line="240" w:lineRule="auto"/>
        <w:rPr>
          <w:del w:id="3712" w:author="Michael Bell" w:date="2013-05-06T17:55:00Z"/>
          <w:rFonts w:ascii="Courier New" w:hAnsi="Courier New" w:cs="Courier New"/>
          <w:color w:val="000000"/>
          <w:sz w:val="20"/>
          <w:szCs w:val="20"/>
          <w:highlight w:val="white"/>
        </w:rPr>
      </w:pPr>
      <w:del w:id="3713"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1077FAB" w14:textId="781AA840" w:rsidR="002F1085" w:rsidDel="00116173" w:rsidRDefault="002F1085" w:rsidP="002F1085">
      <w:pPr>
        <w:autoSpaceDE w:val="0"/>
        <w:autoSpaceDN w:val="0"/>
        <w:adjustRightInd w:val="0"/>
        <w:spacing w:after="0" w:line="240" w:lineRule="auto"/>
        <w:rPr>
          <w:del w:id="3714" w:author="Michael Bell" w:date="2013-05-06T17:55:00Z"/>
          <w:rFonts w:ascii="Courier New" w:hAnsi="Courier New" w:cs="Courier New"/>
          <w:color w:val="000000"/>
          <w:sz w:val="20"/>
          <w:szCs w:val="20"/>
          <w:highlight w:val="white"/>
        </w:rPr>
      </w:pPr>
      <w:del w:id="3715"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point1</w:delText>
        </w:r>
        <w:r w:rsidDel="00116173">
          <w:rPr>
            <w:rFonts w:ascii="Courier New" w:hAnsi="Courier New" w:cs="Courier New"/>
            <w:b/>
            <w:bCs/>
            <w:color w:val="000080"/>
            <w:sz w:val="20"/>
            <w:szCs w:val="20"/>
            <w:highlight w:val="white"/>
          </w:rPr>
          <w:delText>;</w:delText>
        </w:r>
      </w:del>
    </w:p>
    <w:p w14:paraId="37B98B34" w14:textId="25F83D03" w:rsidR="002F1085" w:rsidDel="00116173" w:rsidRDefault="002F1085" w:rsidP="002F1085">
      <w:pPr>
        <w:autoSpaceDE w:val="0"/>
        <w:autoSpaceDN w:val="0"/>
        <w:adjustRightInd w:val="0"/>
        <w:spacing w:after="0" w:line="240" w:lineRule="auto"/>
        <w:rPr>
          <w:del w:id="3716" w:author="Michael Bell" w:date="2013-05-06T17:55:00Z"/>
          <w:rFonts w:ascii="Courier New" w:hAnsi="Courier New" w:cs="Courier New"/>
          <w:color w:val="000000"/>
          <w:sz w:val="20"/>
          <w:szCs w:val="20"/>
          <w:highlight w:val="white"/>
        </w:rPr>
      </w:pPr>
      <w:del w:id="3717"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641E2813" w14:textId="1B08DFFA" w:rsidR="002F1085" w:rsidDel="00116173" w:rsidRDefault="002F1085" w:rsidP="002F1085">
      <w:pPr>
        <w:autoSpaceDE w:val="0"/>
        <w:autoSpaceDN w:val="0"/>
        <w:adjustRightInd w:val="0"/>
        <w:spacing w:after="0" w:line="240" w:lineRule="auto"/>
        <w:rPr>
          <w:del w:id="3718" w:author="Michael Bell" w:date="2013-05-06T17:55:00Z"/>
          <w:rFonts w:ascii="Courier New" w:hAnsi="Courier New" w:cs="Courier New"/>
          <w:color w:val="000000"/>
          <w:sz w:val="20"/>
          <w:szCs w:val="20"/>
          <w:highlight w:val="white"/>
        </w:rPr>
      </w:pPr>
      <w:del w:id="3719"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point2</w:delText>
        </w:r>
        <w:r w:rsidDel="00116173">
          <w:rPr>
            <w:rFonts w:ascii="Courier New" w:hAnsi="Courier New" w:cs="Courier New"/>
            <w:b/>
            <w:bCs/>
            <w:color w:val="000080"/>
            <w:sz w:val="20"/>
            <w:szCs w:val="20"/>
            <w:highlight w:val="white"/>
          </w:rPr>
          <w:delText>;</w:delText>
        </w:r>
      </w:del>
    </w:p>
    <w:p w14:paraId="73F4471A" w14:textId="177184C8" w:rsidR="002F1085" w:rsidDel="00116173" w:rsidRDefault="002F1085" w:rsidP="002F1085">
      <w:pPr>
        <w:autoSpaceDE w:val="0"/>
        <w:autoSpaceDN w:val="0"/>
        <w:adjustRightInd w:val="0"/>
        <w:spacing w:after="0" w:line="240" w:lineRule="auto"/>
        <w:rPr>
          <w:del w:id="3720" w:author="Michael Bell" w:date="2013-05-06T17:55:00Z"/>
          <w:rFonts w:ascii="Courier New" w:hAnsi="Courier New" w:cs="Courier New"/>
          <w:color w:val="000000"/>
          <w:sz w:val="20"/>
          <w:szCs w:val="20"/>
          <w:highlight w:val="white"/>
        </w:rPr>
      </w:pPr>
      <w:del w:id="372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del>
    </w:p>
    <w:p w14:paraId="7D58A75A" w14:textId="2F78DBAD" w:rsidR="002F1085" w:rsidDel="00116173" w:rsidRDefault="002F1085" w:rsidP="002F1085">
      <w:pPr>
        <w:autoSpaceDE w:val="0"/>
        <w:autoSpaceDN w:val="0"/>
        <w:adjustRightInd w:val="0"/>
        <w:spacing w:after="0" w:line="240" w:lineRule="auto"/>
        <w:rPr>
          <w:del w:id="3722" w:author="Michael Bell" w:date="2013-05-06T17:55:00Z"/>
          <w:rFonts w:ascii="Courier New" w:hAnsi="Courier New" w:cs="Courier New"/>
          <w:color w:val="000000"/>
          <w:sz w:val="20"/>
          <w:szCs w:val="20"/>
          <w:highlight w:val="white"/>
        </w:rPr>
      </w:pPr>
      <w:del w:id="3723"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point3</w:delText>
        </w:r>
        <w:r w:rsidDel="00116173">
          <w:rPr>
            <w:rFonts w:ascii="Courier New" w:hAnsi="Courier New" w:cs="Courier New"/>
            <w:b/>
            <w:bCs/>
            <w:color w:val="000080"/>
            <w:sz w:val="20"/>
            <w:szCs w:val="20"/>
            <w:highlight w:val="white"/>
          </w:rPr>
          <w:delText>;</w:delText>
        </w:r>
      </w:del>
    </w:p>
    <w:p w14:paraId="4D193216" w14:textId="5035DC89" w:rsidR="002F1085" w:rsidDel="00116173" w:rsidRDefault="002F1085" w:rsidP="002F1085">
      <w:pPr>
        <w:autoSpaceDE w:val="0"/>
        <w:autoSpaceDN w:val="0"/>
        <w:adjustRightInd w:val="0"/>
        <w:spacing w:after="0" w:line="240" w:lineRule="auto"/>
        <w:rPr>
          <w:del w:id="3724" w:author="Michael Bell" w:date="2013-05-06T17:55:00Z"/>
          <w:rFonts w:ascii="Courier New" w:hAnsi="Courier New" w:cs="Courier New"/>
          <w:color w:val="000000"/>
          <w:sz w:val="20"/>
          <w:szCs w:val="20"/>
          <w:highlight w:val="white"/>
        </w:rPr>
      </w:pPr>
      <w:del w:id="372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del>
    </w:p>
    <w:p w14:paraId="5AA362B6" w14:textId="36E915D1" w:rsidR="002F1085" w:rsidDel="00116173" w:rsidRDefault="002F1085" w:rsidP="002F1085">
      <w:pPr>
        <w:autoSpaceDE w:val="0"/>
        <w:autoSpaceDN w:val="0"/>
        <w:adjustRightInd w:val="0"/>
        <w:spacing w:after="0" w:line="240" w:lineRule="auto"/>
        <w:rPr>
          <w:del w:id="3726" w:author="Michael Bell" w:date="2013-05-06T17:55:00Z"/>
          <w:rFonts w:ascii="Courier New" w:hAnsi="Courier New" w:cs="Courier New"/>
          <w:color w:val="000000"/>
          <w:sz w:val="20"/>
          <w:szCs w:val="20"/>
          <w:highlight w:val="white"/>
        </w:rPr>
      </w:pPr>
      <w:del w:id="3727"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point4</w:delText>
        </w:r>
        <w:r w:rsidDel="00116173">
          <w:rPr>
            <w:rFonts w:ascii="Courier New" w:hAnsi="Courier New" w:cs="Courier New"/>
            <w:b/>
            <w:bCs/>
            <w:color w:val="000080"/>
            <w:sz w:val="20"/>
            <w:szCs w:val="20"/>
            <w:highlight w:val="white"/>
          </w:rPr>
          <w:delText>;</w:delText>
        </w:r>
      </w:del>
    </w:p>
    <w:p w14:paraId="490ECF76" w14:textId="26348FBF" w:rsidR="002F1085" w:rsidDel="00116173" w:rsidRDefault="002F1085" w:rsidP="002F1085">
      <w:pPr>
        <w:autoSpaceDE w:val="0"/>
        <w:autoSpaceDN w:val="0"/>
        <w:adjustRightInd w:val="0"/>
        <w:spacing w:after="0" w:line="240" w:lineRule="auto"/>
        <w:rPr>
          <w:del w:id="3728" w:author="Michael Bell" w:date="2013-05-06T17:55:00Z"/>
          <w:rFonts w:ascii="Courier New" w:hAnsi="Courier New" w:cs="Courier New"/>
          <w:color w:val="000000"/>
          <w:sz w:val="20"/>
          <w:szCs w:val="20"/>
          <w:highlight w:val="white"/>
        </w:rPr>
      </w:pPr>
      <w:del w:id="372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839B88F" w14:textId="5E6E479B" w:rsidR="002F1085" w:rsidDel="00116173" w:rsidRDefault="002F1085" w:rsidP="002F1085">
      <w:pPr>
        <w:autoSpaceDE w:val="0"/>
        <w:autoSpaceDN w:val="0"/>
        <w:adjustRightInd w:val="0"/>
        <w:spacing w:after="0" w:line="240" w:lineRule="auto"/>
        <w:rPr>
          <w:del w:id="3730" w:author="Michael Bell" w:date="2013-05-06T17:55:00Z"/>
          <w:rFonts w:ascii="Courier New" w:hAnsi="Courier New" w:cs="Courier New"/>
          <w:color w:val="000000"/>
          <w:sz w:val="20"/>
          <w:szCs w:val="20"/>
          <w:highlight w:val="white"/>
        </w:rPr>
      </w:pPr>
      <w:del w:id="3731"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point5</w:delText>
        </w:r>
        <w:r w:rsidDel="00116173">
          <w:rPr>
            <w:rFonts w:ascii="Courier New" w:hAnsi="Courier New" w:cs="Courier New"/>
            <w:b/>
            <w:bCs/>
            <w:color w:val="000080"/>
            <w:sz w:val="20"/>
            <w:szCs w:val="20"/>
            <w:highlight w:val="white"/>
          </w:rPr>
          <w:delText>;</w:delText>
        </w:r>
      </w:del>
    </w:p>
    <w:p w14:paraId="19E6AD81" w14:textId="47BDE597" w:rsidR="002F1085" w:rsidDel="00116173" w:rsidRDefault="002F1085" w:rsidP="002F1085">
      <w:pPr>
        <w:autoSpaceDE w:val="0"/>
        <w:autoSpaceDN w:val="0"/>
        <w:adjustRightInd w:val="0"/>
        <w:spacing w:after="0" w:line="240" w:lineRule="auto"/>
        <w:rPr>
          <w:del w:id="3732" w:author="Michael Bell" w:date="2013-05-06T17:55:00Z"/>
          <w:rFonts w:ascii="Courier New" w:hAnsi="Courier New" w:cs="Courier New"/>
          <w:color w:val="000000"/>
          <w:sz w:val="20"/>
          <w:szCs w:val="20"/>
          <w:highlight w:val="white"/>
        </w:rPr>
      </w:pPr>
      <w:del w:id="3733" w:author="Michael Bell" w:date="2013-05-06T17:55:00Z">
        <w:r w:rsidDel="00116173">
          <w:rPr>
            <w:rFonts w:ascii="Courier New" w:hAnsi="Courier New" w:cs="Courier New"/>
            <w:color w:val="000000"/>
            <w:sz w:val="20"/>
            <w:szCs w:val="20"/>
            <w:highlight w:val="white"/>
          </w:rPr>
          <w:delText xml:space="preserve">        </w:delText>
        </w:r>
      </w:del>
    </w:p>
    <w:p w14:paraId="419AE66F" w14:textId="5B1DBB5A" w:rsidR="002F1085" w:rsidDel="00116173" w:rsidRDefault="002F1085" w:rsidP="002F1085">
      <w:pPr>
        <w:autoSpaceDE w:val="0"/>
        <w:autoSpaceDN w:val="0"/>
        <w:adjustRightInd w:val="0"/>
        <w:spacing w:after="0" w:line="240" w:lineRule="auto"/>
        <w:rPr>
          <w:del w:id="3734" w:author="Michael Bell" w:date="2013-05-06T17:55:00Z"/>
          <w:rFonts w:ascii="Courier New" w:hAnsi="Courier New" w:cs="Courier New"/>
          <w:color w:val="000000"/>
          <w:sz w:val="20"/>
          <w:szCs w:val="20"/>
          <w:highlight w:val="white"/>
        </w:rPr>
      </w:pPr>
      <w:del w:id="3735" w:author="Michael Bell" w:date="2013-05-06T17:55:00Z">
        <w:r w:rsidDel="00116173">
          <w:rPr>
            <w:rFonts w:ascii="Courier New" w:hAnsi="Courier New" w:cs="Courier New"/>
            <w:color w:val="000000"/>
            <w:sz w:val="20"/>
            <w:szCs w:val="20"/>
            <w:highlight w:val="white"/>
          </w:rPr>
          <w:delText xml:space="preserve">   </w:delText>
        </w:r>
      </w:del>
    </w:p>
    <w:p w14:paraId="6E870F7B" w14:textId="1EA9624F" w:rsidR="002F1085" w:rsidDel="00116173" w:rsidRDefault="002F1085" w:rsidP="002F1085">
      <w:pPr>
        <w:autoSpaceDE w:val="0"/>
        <w:autoSpaceDN w:val="0"/>
        <w:adjustRightInd w:val="0"/>
        <w:spacing w:after="0" w:line="240" w:lineRule="auto"/>
        <w:rPr>
          <w:del w:id="3736" w:author="Michael Bell" w:date="2013-05-06T17:55:00Z"/>
          <w:rFonts w:ascii="Courier New" w:hAnsi="Courier New" w:cs="Courier New"/>
          <w:color w:val="000000"/>
          <w:sz w:val="20"/>
          <w:szCs w:val="20"/>
          <w:highlight w:val="white"/>
        </w:rPr>
      </w:pPr>
      <w:del w:id="3737" w:author="Michael Bell" w:date="2013-05-06T17:55:00Z">
        <w:r w:rsidDel="00116173">
          <w:rPr>
            <w:rFonts w:ascii="Courier New" w:hAnsi="Courier New" w:cs="Courier New"/>
            <w:color w:val="000000"/>
            <w:sz w:val="20"/>
            <w:szCs w:val="20"/>
            <w:highlight w:val="white"/>
          </w:rPr>
          <w:delText xml:space="preserve">   </w:delText>
        </w:r>
      </w:del>
    </w:p>
    <w:p w14:paraId="4E69D5BF" w14:textId="674BA21E" w:rsidR="002F1085" w:rsidDel="00116173" w:rsidRDefault="002F1085" w:rsidP="002F1085">
      <w:pPr>
        <w:autoSpaceDE w:val="0"/>
        <w:autoSpaceDN w:val="0"/>
        <w:adjustRightInd w:val="0"/>
        <w:spacing w:after="0" w:line="240" w:lineRule="auto"/>
        <w:rPr>
          <w:del w:id="3738" w:author="Michael Bell" w:date="2013-05-06T17:55:00Z"/>
          <w:rFonts w:ascii="Courier New" w:hAnsi="Courier New" w:cs="Courier New"/>
          <w:color w:val="000000"/>
          <w:sz w:val="20"/>
          <w:szCs w:val="20"/>
          <w:highlight w:val="white"/>
        </w:rPr>
      </w:pPr>
      <w:del w:id="373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CorD</w:delText>
        </w:r>
        <w:r w:rsidDel="00116173">
          <w:rPr>
            <w:rFonts w:ascii="Courier New" w:hAnsi="Courier New" w:cs="Courier New"/>
            <w:b/>
            <w:bCs/>
            <w:color w:val="000080"/>
            <w:sz w:val="20"/>
            <w:szCs w:val="20"/>
            <w:highlight w:val="white"/>
          </w:rPr>
          <w:delText>)</w:delText>
        </w:r>
      </w:del>
    </w:p>
    <w:p w14:paraId="4D39E829" w14:textId="16F38BA3" w:rsidR="002F1085" w:rsidDel="00116173" w:rsidRDefault="002F1085" w:rsidP="002F1085">
      <w:pPr>
        <w:autoSpaceDE w:val="0"/>
        <w:autoSpaceDN w:val="0"/>
        <w:adjustRightInd w:val="0"/>
        <w:spacing w:after="0" w:line="240" w:lineRule="auto"/>
        <w:rPr>
          <w:del w:id="3740" w:author="Michael Bell" w:date="2013-05-06T17:55:00Z"/>
          <w:rFonts w:ascii="Courier New" w:hAnsi="Courier New" w:cs="Courier New"/>
          <w:color w:val="000000"/>
          <w:sz w:val="20"/>
          <w:szCs w:val="20"/>
          <w:highlight w:val="white"/>
        </w:rPr>
      </w:pPr>
      <w:del w:id="374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18C5CB0" w14:textId="7CAE893D" w:rsidR="002F1085" w:rsidDel="00116173" w:rsidRDefault="002F1085" w:rsidP="002F1085">
      <w:pPr>
        <w:autoSpaceDE w:val="0"/>
        <w:autoSpaceDN w:val="0"/>
        <w:adjustRightInd w:val="0"/>
        <w:spacing w:after="0" w:line="240" w:lineRule="auto"/>
        <w:rPr>
          <w:del w:id="3742" w:author="Michael Bell" w:date="2013-05-06T17:55:00Z"/>
          <w:rFonts w:ascii="Courier New" w:hAnsi="Courier New" w:cs="Courier New"/>
          <w:color w:val="000000"/>
          <w:sz w:val="20"/>
          <w:szCs w:val="20"/>
          <w:highlight w:val="white"/>
        </w:rPr>
      </w:pPr>
      <w:del w:id="3743"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0CCA614" w14:textId="31CC309F" w:rsidR="002F1085" w:rsidDel="00116173" w:rsidRDefault="002F1085" w:rsidP="002F1085">
      <w:pPr>
        <w:autoSpaceDE w:val="0"/>
        <w:autoSpaceDN w:val="0"/>
        <w:adjustRightInd w:val="0"/>
        <w:spacing w:after="0" w:line="240" w:lineRule="auto"/>
        <w:rPr>
          <w:del w:id="3744" w:author="Michael Bell" w:date="2013-05-06T17:55:00Z"/>
          <w:rFonts w:ascii="Courier New" w:hAnsi="Courier New" w:cs="Courier New"/>
          <w:color w:val="008000"/>
          <w:sz w:val="20"/>
          <w:szCs w:val="20"/>
          <w:highlight w:val="white"/>
        </w:rPr>
      </w:pPr>
      <w:del w:id="374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060C1474" w14:textId="2899CC46" w:rsidR="002F1085" w:rsidDel="00116173" w:rsidRDefault="002F1085" w:rsidP="002F1085">
      <w:pPr>
        <w:autoSpaceDE w:val="0"/>
        <w:autoSpaceDN w:val="0"/>
        <w:adjustRightInd w:val="0"/>
        <w:spacing w:after="0" w:line="240" w:lineRule="auto"/>
        <w:rPr>
          <w:del w:id="3746" w:author="Michael Bell" w:date="2013-05-06T17:55:00Z"/>
          <w:rFonts w:ascii="Courier New" w:hAnsi="Courier New" w:cs="Courier New"/>
          <w:color w:val="000000"/>
          <w:sz w:val="20"/>
          <w:szCs w:val="20"/>
          <w:highlight w:val="white"/>
        </w:rPr>
      </w:pPr>
      <w:del w:id="3747"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7948AF" w14:textId="02B2F4AE" w:rsidR="002F1085" w:rsidDel="00116173" w:rsidRDefault="002F1085" w:rsidP="002F1085">
      <w:pPr>
        <w:autoSpaceDE w:val="0"/>
        <w:autoSpaceDN w:val="0"/>
        <w:adjustRightInd w:val="0"/>
        <w:spacing w:after="0" w:line="240" w:lineRule="auto"/>
        <w:rPr>
          <w:del w:id="3748" w:author="Michael Bell" w:date="2013-05-06T17:55:00Z"/>
          <w:rFonts w:ascii="Courier New" w:hAnsi="Courier New" w:cs="Courier New"/>
          <w:color w:val="000000"/>
          <w:sz w:val="20"/>
          <w:szCs w:val="20"/>
          <w:highlight w:val="white"/>
        </w:rPr>
      </w:pPr>
      <w:del w:id="374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FE6314B" w14:textId="7D572737" w:rsidR="002F1085" w:rsidDel="00116173" w:rsidRDefault="002F1085" w:rsidP="002F1085">
      <w:pPr>
        <w:autoSpaceDE w:val="0"/>
        <w:autoSpaceDN w:val="0"/>
        <w:adjustRightInd w:val="0"/>
        <w:spacing w:after="0" w:line="240" w:lineRule="auto"/>
        <w:rPr>
          <w:del w:id="3750" w:author="Michael Bell" w:date="2013-05-06T17:55:00Z"/>
          <w:rFonts w:ascii="Courier New" w:hAnsi="Courier New" w:cs="Courier New"/>
          <w:color w:val="000000"/>
          <w:sz w:val="20"/>
          <w:szCs w:val="20"/>
          <w:highlight w:val="white"/>
        </w:rPr>
      </w:pPr>
      <w:del w:id="375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FE14A4" w14:textId="2359B62A" w:rsidR="002F1085" w:rsidDel="00116173" w:rsidRDefault="002F1085" w:rsidP="002F1085">
      <w:pPr>
        <w:autoSpaceDE w:val="0"/>
        <w:autoSpaceDN w:val="0"/>
        <w:adjustRightInd w:val="0"/>
        <w:spacing w:after="0" w:line="240" w:lineRule="auto"/>
        <w:rPr>
          <w:del w:id="3752" w:author="Michael Bell" w:date="2013-05-06T17:55:00Z"/>
          <w:rFonts w:ascii="Courier New" w:hAnsi="Courier New" w:cs="Courier New"/>
          <w:color w:val="000000"/>
          <w:sz w:val="20"/>
          <w:szCs w:val="20"/>
          <w:highlight w:val="white"/>
        </w:rPr>
      </w:pPr>
      <w:del w:id="3753"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7A6A9DEF" w14:textId="0A1B23C4" w:rsidR="002F1085" w:rsidDel="00116173" w:rsidRDefault="002F1085" w:rsidP="002F1085">
      <w:pPr>
        <w:autoSpaceDE w:val="0"/>
        <w:autoSpaceDN w:val="0"/>
        <w:adjustRightInd w:val="0"/>
        <w:spacing w:after="0" w:line="240" w:lineRule="auto"/>
        <w:rPr>
          <w:del w:id="3754" w:author="Michael Bell" w:date="2013-05-06T17:55:00Z"/>
          <w:rFonts w:ascii="Courier New" w:hAnsi="Courier New" w:cs="Courier New"/>
          <w:color w:val="008000"/>
          <w:sz w:val="20"/>
          <w:szCs w:val="20"/>
          <w:highlight w:val="white"/>
        </w:rPr>
      </w:pPr>
      <w:del w:id="375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6739C92A" w14:textId="42B1C9E5" w:rsidR="002F1085" w:rsidDel="00116173" w:rsidRDefault="002F1085" w:rsidP="002F1085">
      <w:pPr>
        <w:autoSpaceDE w:val="0"/>
        <w:autoSpaceDN w:val="0"/>
        <w:adjustRightInd w:val="0"/>
        <w:spacing w:after="0" w:line="240" w:lineRule="auto"/>
        <w:rPr>
          <w:del w:id="3756" w:author="Michael Bell" w:date="2013-05-06T17:55:00Z"/>
          <w:rFonts w:ascii="Courier New" w:hAnsi="Courier New" w:cs="Courier New"/>
          <w:color w:val="000000"/>
          <w:sz w:val="20"/>
          <w:szCs w:val="20"/>
          <w:highlight w:val="white"/>
        </w:rPr>
      </w:pPr>
      <w:del w:id="3757"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EE74D77" w14:textId="399B2A90" w:rsidR="002F1085" w:rsidDel="00116173" w:rsidRDefault="002F1085" w:rsidP="002F1085">
      <w:pPr>
        <w:autoSpaceDE w:val="0"/>
        <w:autoSpaceDN w:val="0"/>
        <w:adjustRightInd w:val="0"/>
        <w:spacing w:after="0" w:line="240" w:lineRule="auto"/>
        <w:rPr>
          <w:del w:id="3758" w:author="Michael Bell" w:date="2013-05-06T17:55:00Z"/>
          <w:rFonts w:ascii="Courier New" w:hAnsi="Courier New" w:cs="Courier New"/>
          <w:color w:val="000000"/>
          <w:sz w:val="20"/>
          <w:szCs w:val="20"/>
          <w:highlight w:val="white"/>
        </w:rPr>
      </w:pPr>
      <w:del w:id="3759" w:author="Michael Bell" w:date="2013-05-06T17:55:00Z">
        <w:r w:rsidDel="00116173">
          <w:rPr>
            <w:rFonts w:ascii="Courier New" w:hAnsi="Courier New" w:cs="Courier New"/>
            <w:color w:val="000000"/>
            <w:sz w:val="20"/>
            <w:szCs w:val="20"/>
            <w:highlight w:val="white"/>
          </w:rPr>
          <w:delText xml:space="preserve">   </w:delText>
        </w:r>
      </w:del>
    </w:p>
    <w:p w14:paraId="7A9395B5" w14:textId="2F06F923" w:rsidR="002F1085" w:rsidDel="00116173" w:rsidRDefault="002F1085" w:rsidP="002F1085">
      <w:pPr>
        <w:autoSpaceDE w:val="0"/>
        <w:autoSpaceDN w:val="0"/>
        <w:adjustRightInd w:val="0"/>
        <w:spacing w:after="0" w:line="240" w:lineRule="auto"/>
        <w:rPr>
          <w:del w:id="3760" w:author="Michael Bell" w:date="2013-05-06T17:55:00Z"/>
          <w:rFonts w:ascii="Courier New" w:hAnsi="Courier New" w:cs="Courier New"/>
          <w:color w:val="008000"/>
          <w:sz w:val="20"/>
          <w:szCs w:val="20"/>
          <w:highlight w:val="white"/>
        </w:rPr>
      </w:pPr>
      <w:del w:id="376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255);</w:delText>
        </w:r>
      </w:del>
    </w:p>
    <w:p w14:paraId="0AE34BE6" w14:textId="39908CF5" w:rsidR="002F1085" w:rsidDel="00116173" w:rsidRDefault="002F1085" w:rsidP="002F1085">
      <w:pPr>
        <w:autoSpaceDE w:val="0"/>
        <w:autoSpaceDN w:val="0"/>
        <w:adjustRightInd w:val="0"/>
        <w:spacing w:after="0" w:line="240" w:lineRule="auto"/>
        <w:rPr>
          <w:del w:id="3762" w:author="Michael Bell" w:date="2013-05-06T17:55:00Z"/>
          <w:rFonts w:ascii="Courier New" w:hAnsi="Courier New" w:cs="Courier New"/>
          <w:color w:val="000000"/>
          <w:sz w:val="20"/>
          <w:szCs w:val="20"/>
          <w:highlight w:val="white"/>
        </w:rPr>
      </w:pPr>
      <w:del w:id="3763" w:author="Michael Bell" w:date="2013-05-06T17:55:00Z">
        <w:r w:rsidDel="00116173">
          <w:rPr>
            <w:rFonts w:ascii="Courier New" w:hAnsi="Courier New" w:cs="Courier New"/>
            <w:color w:val="000000"/>
            <w:sz w:val="20"/>
            <w:szCs w:val="20"/>
            <w:highlight w:val="white"/>
          </w:rPr>
          <w:delText xml:space="preserve">   </w:delText>
        </w:r>
      </w:del>
    </w:p>
    <w:p w14:paraId="4CE375DE" w14:textId="619E0C09" w:rsidR="002F1085" w:rsidDel="00116173" w:rsidRDefault="002F1085" w:rsidP="002F1085">
      <w:pPr>
        <w:autoSpaceDE w:val="0"/>
        <w:autoSpaceDN w:val="0"/>
        <w:adjustRightInd w:val="0"/>
        <w:spacing w:after="0" w:line="240" w:lineRule="auto"/>
        <w:rPr>
          <w:del w:id="3764" w:author="Michael Bell" w:date="2013-05-06T17:55:00Z"/>
          <w:rFonts w:ascii="Courier New" w:hAnsi="Courier New" w:cs="Courier New"/>
          <w:color w:val="000000"/>
          <w:sz w:val="20"/>
          <w:szCs w:val="20"/>
          <w:highlight w:val="white"/>
        </w:rPr>
      </w:pPr>
      <w:del w:id="3765"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D2DB225" w14:textId="0740AF42" w:rsidR="002F1085" w:rsidDel="00116173" w:rsidRDefault="002F1085" w:rsidP="002F1085">
      <w:pPr>
        <w:autoSpaceDE w:val="0"/>
        <w:autoSpaceDN w:val="0"/>
        <w:adjustRightInd w:val="0"/>
        <w:spacing w:after="0" w:line="240" w:lineRule="auto"/>
        <w:rPr>
          <w:del w:id="3766" w:author="Michael Bell" w:date="2013-05-06T17:55:00Z"/>
          <w:rFonts w:ascii="Courier New" w:hAnsi="Courier New" w:cs="Courier New"/>
          <w:color w:val="000000"/>
          <w:sz w:val="20"/>
          <w:szCs w:val="20"/>
          <w:highlight w:val="white"/>
        </w:rPr>
      </w:pPr>
      <w:del w:id="3767" w:author="Michael Bell" w:date="2013-05-06T17:55:00Z">
        <w:r w:rsidDel="00116173">
          <w:rPr>
            <w:rFonts w:ascii="Courier New" w:hAnsi="Courier New" w:cs="Courier New"/>
            <w:color w:val="000000"/>
            <w:sz w:val="20"/>
            <w:szCs w:val="20"/>
            <w:highlight w:val="white"/>
          </w:rPr>
          <w:delText xml:space="preserve">   </w:delText>
        </w:r>
      </w:del>
    </w:p>
    <w:p w14:paraId="6D180FE1" w14:textId="319F20CA" w:rsidR="002F1085" w:rsidDel="00116173" w:rsidRDefault="002F1085" w:rsidP="002F1085">
      <w:pPr>
        <w:autoSpaceDE w:val="0"/>
        <w:autoSpaceDN w:val="0"/>
        <w:adjustRightInd w:val="0"/>
        <w:spacing w:after="0" w:line="240" w:lineRule="auto"/>
        <w:rPr>
          <w:del w:id="3768" w:author="Michael Bell" w:date="2013-05-06T17:55:00Z"/>
          <w:rFonts w:ascii="Courier New" w:hAnsi="Courier New" w:cs="Courier New"/>
          <w:color w:val="000000"/>
          <w:sz w:val="20"/>
          <w:szCs w:val="20"/>
          <w:highlight w:val="white"/>
        </w:rPr>
      </w:pPr>
      <w:del w:id="3769" w:author="Michael Bell" w:date="2013-05-06T17:55: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50</w:delText>
        </w:r>
        <w:r w:rsidDel="00116173">
          <w:rPr>
            <w:rFonts w:ascii="Courier New" w:hAnsi="Courier New" w:cs="Courier New"/>
            <w:b/>
            <w:bCs/>
            <w:color w:val="000080"/>
            <w:sz w:val="20"/>
            <w:szCs w:val="20"/>
            <w:highlight w:val="white"/>
          </w:rPr>
          <w:delText>);</w:delText>
        </w:r>
      </w:del>
    </w:p>
    <w:p w14:paraId="4F260DCB" w14:textId="31AA56B7" w:rsidR="002F1085" w:rsidDel="00116173" w:rsidRDefault="002F1085" w:rsidP="002F1085">
      <w:pPr>
        <w:autoSpaceDE w:val="0"/>
        <w:autoSpaceDN w:val="0"/>
        <w:adjustRightInd w:val="0"/>
        <w:spacing w:after="0" w:line="240" w:lineRule="auto"/>
        <w:rPr>
          <w:del w:id="3770" w:author="Michael Bell" w:date="2013-05-06T17:55:00Z"/>
          <w:rFonts w:ascii="Courier New" w:hAnsi="Courier New" w:cs="Courier New"/>
          <w:color w:val="008000"/>
          <w:sz w:val="20"/>
          <w:szCs w:val="20"/>
          <w:highlight w:val="white"/>
        </w:rPr>
      </w:pPr>
      <w:del w:id="377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0);</w:delText>
        </w:r>
      </w:del>
    </w:p>
    <w:p w14:paraId="01EC03AF" w14:textId="24F61B19" w:rsidR="002F1085" w:rsidDel="00116173" w:rsidRDefault="002F1085" w:rsidP="002F1085">
      <w:pPr>
        <w:autoSpaceDE w:val="0"/>
        <w:autoSpaceDN w:val="0"/>
        <w:adjustRightInd w:val="0"/>
        <w:spacing w:after="0" w:line="240" w:lineRule="auto"/>
        <w:rPr>
          <w:del w:id="3772" w:author="Michael Bell" w:date="2013-05-06T17:55:00Z"/>
          <w:rFonts w:ascii="Courier New" w:hAnsi="Courier New" w:cs="Courier New"/>
          <w:color w:val="000000"/>
          <w:sz w:val="20"/>
          <w:szCs w:val="20"/>
          <w:highlight w:val="white"/>
        </w:rPr>
      </w:pPr>
      <w:del w:id="3773"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5656095E" w14:textId="107A5245" w:rsidR="002F1085" w:rsidDel="00116173" w:rsidRDefault="002F1085" w:rsidP="002F1085">
      <w:pPr>
        <w:autoSpaceDE w:val="0"/>
        <w:autoSpaceDN w:val="0"/>
        <w:adjustRightInd w:val="0"/>
        <w:spacing w:after="0" w:line="240" w:lineRule="auto"/>
        <w:rPr>
          <w:del w:id="3774" w:author="Michael Bell" w:date="2013-05-06T17:55:00Z"/>
          <w:rFonts w:ascii="Courier New" w:hAnsi="Courier New" w:cs="Courier New"/>
          <w:color w:val="000000"/>
          <w:sz w:val="20"/>
          <w:szCs w:val="20"/>
          <w:highlight w:val="white"/>
        </w:rPr>
      </w:pPr>
      <w:del w:id="3775" w:author="Michael Bell" w:date="2013-05-06T17:55:00Z">
        <w:r w:rsidDel="00116173">
          <w:rPr>
            <w:rFonts w:ascii="Courier New" w:hAnsi="Courier New" w:cs="Courier New"/>
            <w:color w:val="000000"/>
            <w:sz w:val="20"/>
            <w:szCs w:val="20"/>
            <w:highlight w:val="white"/>
          </w:rPr>
          <w:delText xml:space="preserve">   </w:delText>
        </w:r>
      </w:del>
    </w:p>
    <w:p w14:paraId="3DB24F37" w14:textId="481F189C" w:rsidR="002F1085" w:rsidDel="00116173" w:rsidRDefault="002F1085" w:rsidP="002F1085">
      <w:pPr>
        <w:autoSpaceDE w:val="0"/>
        <w:autoSpaceDN w:val="0"/>
        <w:adjustRightInd w:val="0"/>
        <w:spacing w:after="0" w:line="240" w:lineRule="auto"/>
        <w:rPr>
          <w:del w:id="3776" w:author="Michael Bell" w:date="2013-05-06T17:55:00Z"/>
          <w:rFonts w:ascii="Courier New" w:hAnsi="Courier New" w:cs="Courier New"/>
          <w:color w:val="000000"/>
          <w:sz w:val="20"/>
          <w:szCs w:val="20"/>
          <w:highlight w:val="white"/>
        </w:rPr>
      </w:pPr>
      <w:del w:id="3777"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2D8E5D" w14:textId="77777777" w:rsidR="003A2FEE" w:rsidRDefault="00D3128F" w:rsidP="003A2FEE">
      <w:pPr>
        <w:pStyle w:val="Heading2"/>
        <w:rPr>
          <w:ins w:id="3778" w:author="Michael Bell" w:date="2013-05-06T18:01:00Z"/>
        </w:rPr>
        <w:pPrChange w:id="3779" w:author="Michael Bell" w:date="2013-05-06T18:01:00Z">
          <w:pPr/>
        </w:pPrChange>
      </w:pPr>
      <w:r>
        <w:br w:type="page"/>
      </w:r>
      <w:ins w:id="3780" w:author="Michael Bell" w:date="2013-05-06T18:01:00Z">
        <w:r w:rsidR="003A2FEE">
          <w:lastRenderedPageBreak/>
          <w:t>checkPoints.ino</w:t>
        </w:r>
      </w:ins>
    </w:p>
    <w:p w14:paraId="477F8AE1" w14:textId="77777777" w:rsidR="003A2FEE" w:rsidRDefault="003A2FEE" w:rsidP="003A2FEE">
      <w:pPr>
        <w:autoSpaceDE w:val="0"/>
        <w:autoSpaceDN w:val="0"/>
        <w:adjustRightInd w:val="0"/>
        <w:spacing w:after="0" w:line="240" w:lineRule="auto"/>
        <w:rPr>
          <w:ins w:id="3781" w:author="Michael Bell" w:date="2013-05-06T18:01:00Z"/>
          <w:rFonts w:ascii="Courier New" w:hAnsi="Courier New" w:cs="Courier New"/>
          <w:color w:val="008000"/>
          <w:sz w:val="20"/>
          <w:szCs w:val="20"/>
          <w:highlight w:val="white"/>
        </w:rPr>
      </w:pPr>
      <w:ins w:id="3782" w:author="Michael Bell" w:date="2013-05-06T18:01:00Z">
        <w:r>
          <w:rPr>
            <w:rFonts w:ascii="Courier New" w:hAnsi="Courier New" w:cs="Courier New"/>
            <w:color w:val="008000"/>
            <w:sz w:val="20"/>
            <w:szCs w:val="20"/>
            <w:highlight w:val="white"/>
          </w:rPr>
          <w:t>/*</w:t>
        </w:r>
      </w:ins>
    </w:p>
    <w:p w14:paraId="02FFA725" w14:textId="77777777" w:rsidR="003A2FEE" w:rsidRDefault="003A2FEE" w:rsidP="003A2FEE">
      <w:pPr>
        <w:autoSpaceDE w:val="0"/>
        <w:autoSpaceDN w:val="0"/>
        <w:adjustRightInd w:val="0"/>
        <w:spacing w:after="0" w:line="240" w:lineRule="auto"/>
        <w:rPr>
          <w:ins w:id="3783" w:author="Michael Bell" w:date="2013-05-06T18:01:00Z"/>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ins w:id="3784" w:author="Michael Bell" w:date="2013-05-06T18:01:00Z"/>
          <w:rFonts w:ascii="Courier New" w:hAnsi="Courier New" w:cs="Courier New"/>
          <w:color w:val="008000"/>
          <w:sz w:val="20"/>
          <w:szCs w:val="20"/>
          <w:highlight w:val="white"/>
        </w:rPr>
      </w:pPr>
      <w:ins w:id="3785" w:author="Michael Bell" w:date="2013-05-06T18:01:00Z">
        <w:r>
          <w:rPr>
            <w:rFonts w:ascii="Courier New" w:hAnsi="Courier New" w:cs="Courier New"/>
            <w:color w:val="008000"/>
            <w:sz w:val="20"/>
            <w:szCs w:val="20"/>
            <w:highlight w:val="white"/>
          </w:rPr>
          <w:t xml:space="preserve"> BELTRAK</w:t>
        </w:r>
      </w:ins>
    </w:p>
    <w:p w14:paraId="55F0263A" w14:textId="77777777" w:rsidR="003A2FEE" w:rsidRDefault="003A2FEE" w:rsidP="003A2FEE">
      <w:pPr>
        <w:autoSpaceDE w:val="0"/>
        <w:autoSpaceDN w:val="0"/>
        <w:adjustRightInd w:val="0"/>
        <w:spacing w:after="0" w:line="240" w:lineRule="auto"/>
        <w:rPr>
          <w:ins w:id="3786" w:author="Michael Bell" w:date="2013-05-06T18:01:00Z"/>
          <w:rFonts w:ascii="Courier New" w:hAnsi="Courier New" w:cs="Courier New"/>
          <w:color w:val="008000"/>
          <w:sz w:val="20"/>
          <w:szCs w:val="20"/>
          <w:highlight w:val="white"/>
        </w:rPr>
      </w:pPr>
      <w:ins w:id="3787" w:author="Michael Bell" w:date="2013-05-06T18:01:00Z">
        <w:r>
          <w:rPr>
            <w:rFonts w:ascii="Courier New" w:hAnsi="Courier New" w:cs="Courier New"/>
            <w:color w:val="008000"/>
            <w:sz w:val="20"/>
            <w:szCs w:val="20"/>
            <w:highlight w:val="white"/>
          </w:rPr>
          <w:t xml:space="preserve"> </w:t>
        </w:r>
      </w:ins>
    </w:p>
    <w:p w14:paraId="78F772D5" w14:textId="77777777" w:rsidR="003A2FEE" w:rsidRDefault="003A2FEE" w:rsidP="003A2FEE">
      <w:pPr>
        <w:autoSpaceDE w:val="0"/>
        <w:autoSpaceDN w:val="0"/>
        <w:adjustRightInd w:val="0"/>
        <w:spacing w:after="0" w:line="240" w:lineRule="auto"/>
        <w:rPr>
          <w:ins w:id="3788" w:author="Michael Bell" w:date="2013-05-06T18:01:00Z"/>
          <w:rFonts w:ascii="Courier New" w:hAnsi="Courier New" w:cs="Courier New"/>
          <w:color w:val="008000"/>
          <w:sz w:val="20"/>
          <w:szCs w:val="20"/>
          <w:highlight w:val="white"/>
        </w:rPr>
      </w:pPr>
      <w:ins w:id="3789" w:author="Michael Bell" w:date="2013-05-06T18:01:00Z">
        <w:r>
          <w:rPr>
            <w:rFonts w:ascii="Courier New" w:hAnsi="Courier New" w:cs="Courier New"/>
            <w:color w:val="008000"/>
            <w:sz w:val="20"/>
            <w:szCs w:val="20"/>
            <w:highlight w:val="white"/>
          </w:rPr>
          <w:t xml:space="preserve"> V1.0</w:t>
        </w:r>
      </w:ins>
    </w:p>
    <w:p w14:paraId="47FD4792" w14:textId="77777777" w:rsidR="003A2FEE" w:rsidRDefault="003A2FEE" w:rsidP="003A2FEE">
      <w:pPr>
        <w:autoSpaceDE w:val="0"/>
        <w:autoSpaceDN w:val="0"/>
        <w:adjustRightInd w:val="0"/>
        <w:spacing w:after="0" w:line="240" w:lineRule="auto"/>
        <w:rPr>
          <w:ins w:id="3790" w:author="Michael Bell" w:date="2013-05-06T18:01:00Z"/>
          <w:rFonts w:ascii="Courier New" w:hAnsi="Courier New" w:cs="Courier New"/>
          <w:color w:val="008000"/>
          <w:sz w:val="20"/>
          <w:szCs w:val="20"/>
          <w:highlight w:val="white"/>
        </w:rPr>
      </w:pPr>
      <w:ins w:id="3791" w:author="Michael Bell" w:date="2013-05-06T18:01:00Z">
        <w:r>
          <w:rPr>
            <w:rFonts w:ascii="Courier New" w:hAnsi="Courier New" w:cs="Courier New"/>
            <w:color w:val="008000"/>
            <w:sz w:val="20"/>
            <w:szCs w:val="20"/>
            <w:highlight w:val="white"/>
          </w:rPr>
          <w:t xml:space="preserve"> </w:t>
        </w:r>
      </w:ins>
    </w:p>
    <w:p w14:paraId="5AAF7EFC" w14:textId="77777777" w:rsidR="003A2FEE" w:rsidRDefault="003A2FEE" w:rsidP="003A2FEE">
      <w:pPr>
        <w:autoSpaceDE w:val="0"/>
        <w:autoSpaceDN w:val="0"/>
        <w:adjustRightInd w:val="0"/>
        <w:spacing w:after="0" w:line="240" w:lineRule="auto"/>
        <w:rPr>
          <w:ins w:id="3792" w:author="Michael Bell" w:date="2013-05-06T18:01:00Z"/>
          <w:rFonts w:ascii="Courier New" w:hAnsi="Courier New" w:cs="Courier New"/>
          <w:color w:val="008000"/>
          <w:sz w:val="20"/>
          <w:szCs w:val="20"/>
          <w:highlight w:val="white"/>
        </w:rPr>
      </w:pPr>
      <w:ins w:id="3793" w:author="Michael Bell" w:date="2013-05-06T18:01:00Z">
        <w:r>
          <w:rPr>
            <w:rFonts w:ascii="Courier New" w:hAnsi="Courier New" w:cs="Courier New"/>
            <w:color w:val="008000"/>
            <w:sz w:val="20"/>
            <w:szCs w:val="20"/>
            <w:highlight w:val="white"/>
          </w:rPr>
          <w:t xml:space="preserve"> Hornby trainset automation</w:t>
        </w:r>
      </w:ins>
    </w:p>
    <w:p w14:paraId="19A76650" w14:textId="77777777" w:rsidR="003A2FEE" w:rsidRDefault="003A2FEE" w:rsidP="003A2FEE">
      <w:pPr>
        <w:autoSpaceDE w:val="0"/>
        <w:autoSpaceDN w:val="0"/>
        <w:adjustRightInd w:val="0"/>
        <w:spacing w:after="0" w:line="240" w:lineRule="auto"/>
        <w:rPr>
          <w:ins w:id="3794" w:author="Michael Bell" w:date="2013-05-06T18:01:00Z"/>
          <w:rFonts w:ascii="Courier New" w:hAnsi="Courier New" w:cs="Courier New"/>
          <w:color w:val="008000"/>
          <w:sz w:val="20"/>
          <w:szCs w:val="20"/>
          <w:highlight w:val="white"/>
        </w:rPr>
      </w:pPr>
      <w:ins w:id="3795" w:author="Michael Bell" w:date="2013-05-06T18:01:00Z">
        <w:r>
          <w:rPr>
            <w:rFonts w:ascii="Courier New" w:hAnsi="Courier New" w:cs="Courier New"/>
            <w:color w:val="008000"/>
            <w:sz w:val="20"/>
            <w:szCs w:val="20"/>
            <w:highlight w:val="white"/>
          </w:rPr>
          <w:t xml:space="preserve"> </w:t>
        </w:r>
      </w:ins>
    </w:p>
    <w:p w14:paraId="460CB998" w14:textId="77777777" w:rsidR="003A2FEE" w:rsidRDefault="003A2FEE" w:rsidP="003A2FEE">
      <w:pPr>
        <w:autoSpaceDE w:val="0"/>
        <w:autoSpaceDN w:val="0"/>
        <w:adjustRightInd w:val="0"/>
        <w:spacing w:after="0" w:line="240" w:lineRule="auto"/>
        <w:rPr>
          <w:ins w:id="3796" w:author="Michael Bell" w:date="2013-05-06T18:01:00Z"/>
          <w:rFonts w:ascii="Courier New" w:hAnsi="Courier New" w:cs="Courier New"/>
          <w:color w:val="008000"/>
          <w:sz w:val="20"/>
          <w:szCs w:val="20"/>
          <w:highlight w:val="white"/>
        </w:rPr>
      </w:pPr>
      <w:ins w:id="3797" w:author="Michael Bell" w:date="2013-05-06T18:01:00Z">
        <w:r>
          <w:rPr>
            <w:rFonts w:ascii="Courier New" w:hAnsi="Courier New" w:cs="Courier New"/>
            <w:color w:val="008000"/>
            <w:sz w:val="20"/>
            <w:szCs w:val="20"/>
            <w:highlight w:val="white"/>
          </w:rPr>
          <w:t xml:space="preserve"> By Michael Bell</w:t>
        </w:r>
      </w:ins>
    </w:p>
    <w:p w14:paraId="7138CE56" w14:textId="77777777" w:rsidR="003A2FEE" w:rsidRDefault="003A2FEE" w:rsidP="003A2FEE">
      <w:pPr>
        <w:autoSpaceDE w:val="0"/>
        <w:autoSpaceDN w:val="0"/>
        <w:adjustRightInd w:val="0"/>
        <w:spacing w:after="0" w:line="240" w:lineRule="auto"/>
        <w:rPr>
          <w:ins w:id="3798" w:author="Michael Bell" w:date="2013-05-06T18:01:00Z"/>
          <w:rFonts w:ascii="Courier New" w:hAnsi="Courier New" w:cs="Courier New"/>
          <w:color w:val="008000"/>
          <w:sz w:val="20"/>
          <w:szCs w:val="20"/>
          <w:highlight w:val="white"/>
        </w:rPr>
      </w:pPr>
      <w:ins w:id="3799" w:author="Michael Bell" w:date="2013-05-06T18:01:00Z">
        <w:r>
          <w:rPr>
            <w:rFonts w:ascii="Courier New" w:hAnsi="Courier New" w:cs="Courier New"/>
            <w:color w:val="008000"/>
            <w:sz w:val="20"/>
            <w:szCs w:val="20"/>
            <w:highlight w:val="white"/>
          </w:rPr>
          <w:t xml:space="preserve"> </w:t>
        </w:r>
      </w:ins>
    </w:p>
    <w:p w14:paraId="2B50BC71" w14:textId="77777777" w:rsidR="003A2FEE" w:rsidRDefault="003A2FEE" w:rsidP="003A2FEE">
      <w:pPr>
        <w:autoSpaceDE w:val="0"/>
        <w:autoSpaceDN w:val="0"/>
        <w:adjustRightInd w:val="0"/>
        <w:spacing w:after="0" w:line="240" w:lineRule="auto"/>
        <w:rPr>
          <w:ins w:id="3800" w:author="Michael Bell" w:date="2013-05-06T18:01:00Z"/>
          <w:rFonts w:ascii="Courier New" w:hAnsi="Courier New" w:cs="Courier New"/>
          <w:color w:val="008000"/>
          <w:sz w:val="20"/>
          <w:szCs w:val="20"/>
          <w:highlight w:val="white"/>
        </w:rPr>
      </w:pPr>
      <w:ins w:id="3801" w:author="Michael Bell" w:date="2013-05-06T18:01:00Z">
        <w:r>
          <w:rPr>
            <w:rFonts w:ascii="Courier New" w:hAnsi="Courier New" w:cs="Courier New"/>
            <w:color w:val="008000"/>
            <w:sz w:val="20"/>
            <w:szCs w:val="20"/>
            <w:highlight w:val="white"/>
          </w:rPr>
          <w:t xml:space="preserve"> Programing started: 02/02/2013 at 14:08</w:t>
        </w:r>
      </w:ins>
    </w:p>
    <w:p w14:paraId="535A16FD" w14:textId="77777777" w:rsidR="003A2FEE" w:rsidRDefault="003A2FEE" w:rsidP="003A2FEE">
      <w:pPr>
        <w:autoSpaceDE w:val="0"/>
        <w:autoSpaceDN w:val="0"/>
        <w:adjustRightInd w:val="0"/>
        <w:spacing w:after="0" w:line="240" w:lineRule="auto"/>
        <w:rPr>
          <w:ins w:id="3802" w:author="Michael Bell" w:date="2013-05-06T18:01:00Z"/>
          <w:rFonts w:ascii="Courier New" w:hAnsi="Courier New" w:cs="Courier New"/>
          <w:color w:val="008000"/>
          <w:sz w:val="20"/>
          <w:szCs w:val="20"/>
          <w:highlight w:val="white"/>
        </w:rPr>
      </w:pPr>
      <w:ins w:id="3803" w:author="Michael Bell" w:date="2013-05-06T18:01:00Z">
        <w:r>
          <w:rPr>
            <w:rFonts w:ascii="Courier New" w:hAnsi="Courier New" w:cs="Courier New"/>
            <w:color w:val="008000"/>
            <w:sz w:val="20"/>
            <w:szCs w:val="20"/>
            <w:highlight w:val="white"/>
          </w:rPr>
          <w:t xml:space="preserve"> </w:t>
        </w:r>
      </w:ins>
    </w:p>
    <w:p w14:paraId="4230BCE1" w14:textId="77777777" w:rsidR="003A2FEE" w:rsidRDefault="003A2FEE" w:rsidP="003A2FEE">
      <w:pPr>
        <w:autoSpaceDE w:val="0"/>
        <w:autoSpaceDN w:val="0"/>
        <w:adjustRightInd w:val="0"/>
        <w:spacing w:after="0" w:line="240" w:lineRule="auto"/>
        <w:rPr>
          <w:ins w:id="3804" w:author="Michael Bell" w:date="2013-05-06T18:01:00Z"/>
          <w:rFonts w:ascii="Courier New" w:hAnsi="Courier New" w:cs="Courier New"/>
          <w:color w:val="008000"/>
          <w:sz w:val="20"/>
          <w:szCs w:val="20"/>
          <w:highlight w:val="white"/>
        </w:rPr>
      </w:pPr>
      <w:ins w:id="3805" w:author="Michael Bell" w:date="2013-05-06T18:01:00Z">
        <w:r>
          <w:rPr>
            <w:rFonts w:ascii="Courier New" w:hAnsi="Courier New" w:cs="Courier New"/>
            <w:color w:val="008000"/>
            <w:sz w:val="20"/>
            <w:szCs w:val="20"/>
            <w:highlight w:val="white"/>
          </w:rPr>
          <w:t xml:space="preserve"> Programing completed: 06/05/2013 at 17:45</w:t>
        </w:r>
      </w:ins>
    </w:p>
    <w:p w14:paraId="62CADCD4" w14:textId="77777777" w:rsidR="003A2FEE" w:rsidRDefault="003A2FEE" w:rsidP="003A2FEE">
      <w:pPr>
        <w:autoSpaceDE w:val="0"/>
        <w:autoSpaceDN w:val="0"/>
        <w:adjustRightInd w:val="0"/>
        <w:spacing w:after="0" w:line="240" w:lineRule="auto"/>
        <w:rPr>
          <w:ins w:id="3806" w:author="Michael Bell" w:date="2013-05-06T18:01:00Z"/>
          <w:rFonts w:ascii="Courier New" w:hAnsi="Courier New" w:cs="Courier New"/>
          <w:color w:val="008000"/>
          <w:sz w:val="20"/>
          <w:szCs w:val="20"/>
          <w:highlight w:val="white"/>
        </w:rPr>
      </w:pPr>
      <w:ins w:id="3807" w:author="Michael Bell" w:date="2013-05-06T18:01:00Z">
        <w:r>
          <w:rPr>
            <w:rFonts w:ascii="Courier New" w:hAnsi="Courier New" w:cs="Courier New"/>
            <w:color w:val="008000"/>
            <w:sz w:val="20"/>
            <w:szCs w:val="20"/>
            <w:highlight w:val="white"/>
          </w:rPr>
          <w:t xml:space="preserve"> </w:t>
        </w:r>
      </w:ins>
    </w:p>
    <w:p w14:paraId="1B8689BC" w14:textId="77777777" w:rsidR="003A2FEE" w:rsidRDefault="003A2FEE" w:rsidP="003A2FEE">
      <w:pPr>
        <w:autoSpaceDE w:val="0"/>
        <w:autoSpaceDN w:val="0"/>
        <w:adjustRightInd w:val="0"/>
        <w:spacing w:after="0" w:line="240" w:lineRule="auto"/>
        <w:rPr>
          <w:ins w:id="3808" w:author="Michael Bell" w:date="2013-05-06T18:01:00Z"/>
          <w:rFonts w:ascii="Courier New" w:hAnsi="Courier New" w:cs="Courier New"/>
          <w:color w:val="000000"/>
          <w:sz w:val="20"/>
          <w:szCs w:val="20"/>
          <w:highlight w:val="white"/>
        </w:rPr>
      </w:pPr>
      <w:ins w:id="3809" w:author="Michael Bell" w:date="2013-05-06T18:01:00Z">
        <w:r>
          <w:rPr>
            <w:rFonts w:ascii="Courier New" w:hAnsi="Courier New" w:cs="Courier New"/>
            <w:color w:val="008000"/>
            <w:sz w:val="20"/>
            <w:szCs w:val="20"/>
            <w:highlight w:val="white"/>
          </w:rPr>
          <w:t xml:space="preserve"> */</w:t>
        </w:r>
      </w:ins>
    </w:p>
    <w:p w14:paraId="135EA72C" w14:textId="77777777" w:rsidR="003A2FEE" w:rsidRDefault="003A2FEE" w:rsidP="003A2FEE">
      <w:pPr>
        <w:autoSpaceDE w:val="0"/>
        <w:autoSpaceDN w:val="0"/>
        <w:adjustRightInd w:val="0"/>
        <w:spacing w:after="0" w:line="240" w:lineRule="auto"/>
        <w:rPr>
          <w:ins w:id="3810" w:author="Michael Bell" w:date="2013-05-06T18:01:00Z"/>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ins w:id="3811" w:author="Michael Bell" w:date="2013-05-06T18:01:00Z"/>
          <w:rFonts w:ascii="Courier New" w:hAnsi="Courier New" w:cs="Courier New"/>
          <w:color w:val="008000"/>
          <w:sz w:val="20"/>
          <w:szCs w:val="20"/>
          <w:highlight w:val="white"/>
        </w:rPr>
      </w:pPr>
      <w:ins w:id="3812" w:author="Michael Bell" w:date="2013-05-06T18:01:00Z">
        <w:r>
          <w:rPr>
            <w:rFonts w:ascii="Courier New" w:hAnsi="Courier New" w:cs="Courier New"/>
            <w:color w:val="008000"/>
            <w:sz w:val="20"/>
            <w:szCs w:val="20"/>
            <w:highlight w:val="white"/>
          </w:rPr>
          <w:t>/*this function was originaly used to check the position of the points but it turned out</w:t>
        </w:r>
      </w:ins>
    </w:p>
    <w:p w14:paraId="015156D7" w14:textId="77777777" w:rsidR="003A2FEE" w:rsidRDefault="003A2FEE" w:rsidP="003A2FEE">
      <w:pPr>
        <w:autoSpaceDE w:val="0"/>
        <w:autoSpaceDN w:val="0"/>
        <w:adjustRightInd w:val="0"/>
        <w:spacing w:after="0" w:line="240" w:lineRule="auto"/>
        <w:rPr>
          <w:ins w:id="3813" w:author="Michael Bell" w:date="2013-05-06T18:01:00Z"/>
          <w:rFonts w:ascii="Courier New" w:hAnsi="Courier New" w:cs="Courier New"/>
          <w:color w:val="008000"/>
          <w:sz w:val="20"/>
          <w:szCs w:val="20"/>
          <w:highlight w:val="white"/>
        </w:rPr>
      </w:pPr>
      <w:ins w:id="3814" w:author="Michael Bell" w:date="2013-05-06T18:01:00Z">
        <w:r>
          <w:rPr>
            <w:rFonts w:ascii="Courier New" w:hAnsi="Courier New" w:cs="Courier New"/>
            <w:color w:val="008000"/>
            <w:sz w:val="20"/>
            <w:szCs w:val="20"/>
            <w:highlight w:val="white"/>
          </w:rPr>
          <w:t xml:space="preserve">to cause multiple errors and so was removed and replaced with code that simply switched </w:t>
        </w:r>
      </w:ins>
    </w:p>
    <w:p w14:paraId="287D29F5" w14:textId="77777777" w:rsidR="003A2FEE" w:rsidRDefault="003A2FEE" w:rsidP="003A2FEE">
      <w:pPr>
        <w:autoSpaceDE w:val="0"/>
        <w:autoSpaceDN w:val="0"/>
        <w:adjustRightInd w:val="0"/>
        <w:spacing w:after="0" w:line="240" w:lineRule="auto"/>
        <w:rPr>
          <w:ins w:id="3815" w:author="Michael Bell" w:date="2013-05-06T18:01:00Z"/>
          <w:rFonts w:ascii="Courier New" w:hAnsi="Courier New" w:cs="Courier New"/>
          <w:color w:val="000000"/>
          <w:sz w:val="20"/>
          <w:szCs w:val="20"/>
          <w:highlight w:val="white"/>
        </w:rPr>
      </w:pPr>
      <w:ins w:id="3816" w:author="Michael Bell" w:date="2013-05-06T18:01:00Z">
        <w:r>
          <w:rPr>
            <w:rFonts w:ascii="Courier New" w:hAnsi="Courier New" w:cs="Courier New"/>
            <w:color w:val="008000"/>
            <w:sz w:val="20"/>
            <w:szCs w:val="20"/>
            <w:highlight w:val="white"/>
          </w:rPr>
          <w:t>the points without remembering their position*/</w:t>
        </w:r>
      </w:ins>
    </w:p>
    <w:p w14:paraId="64BF6A27" w14:textId="77777777" w:rsidR="003A2FEE" w:rsidRDefault="003A2FEE" w:rsidP="003A2FEE">
      <w:pPr>
        <w:autoSpaceDE w:val="0"/>
        <w:autoSpaceDN w:val="0"/>
        <w:adjustRightInd w:val="0"/>
        <w:spacing w:after="0" w:line="240" w:lineRule="auto"/>
        <w:rPr>
          <w:ins w:id="3817" w:author="Michael Bell" w:date="2013-05-06T18:01:00Z"/>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ins w:id="3818" w:author="Michael Bell" w:date="2013-05-06T18:01:00Z"/>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ins w:id="3819" w:author="Michael Bell" w:date="2013-05-06T18:01:00Z"/>
          <w:rFonts w:ascii="Courier New" w:hAnsi="Courier New" w:cs="Courier New"/>
          <w:color w:val="000000"/>
          <w:sz w:val="20"/>
          <w:szCs w:val="20"/>
          <w:highlight w:val="white"/>
        </w:rPr>
      </w:pPr>
      <w:ins w:id="3820" w:author="Michael Bell" w:date="2013-05-06T18:01: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ins>
    </w:p>
    <w:p w14:paraId="3FB97778" w14:textId="77777777" w:rsidR="003A2FEE" w:rsidRDefault="003A2FEE" w:rsidP="003A2FEE">
      <w:pPr>
        <w:autoSpaceDE w:val="0"/>
        <w:autoSpaceDN w:val="0"/>
        <w:adjustRightInd w:val="0"/>
        <w:spacing w:after="0" w:line="240" w:lineRule="auto"/>
        <w:rPr>
          <w:ins w:id="3821" w:author="Michael Bell" w:date="2013-05-06T18:01:00Z"/>
          <w:rFonts w:ascii="Courier New" w:hAnsi="Courier New" w:cs="Courier New"/>
          <w:color w:val="000000"/>
          <w:sz w:val="20"/>
          <w:szCs w:val="20"/>
          <w:highlight w:val="white"/>
        </w:rPr>
      </w:pPr>
      <w:ins w:id="3822" w:author="Michael Bell" w:date="2013-05-06T18:01:00Z">
        <w:r>
          <w:rPr>
            <w:rFonts w:ascii="Courier New" w:hAnsi="Courier New" w:cs="Courier New"/>
            <w:b/>
            <w:bCs/>
            <w:color w:val="000080"/>
            <w:sz w:val="20"/>
            <w:szCs w:val="20"/>
            <w:highlight w:val="white"/>
          </w:rPr>
          <w:t>{</w:t>
        </w:r>
      </w:ins>
    </w:p>
    <w:p w14:paraId="492910A8" w14:textId="77777777" w:rsidR="003A2FEE" w:rsidRDefault="003A2FEE" w:rsidP="003A2FEE">
      <w:pPr>
        <w:autoSpaceDE w:val="0"/>
        <w:autoSpaceDN w:val="0"/>
        <w:adjustRightInd w:val="0"/>
        <w:spacing w:after="0" w:line="240" w:lineRule="auto"/>
        <w:rPr>
          <w:ins w:id="3823" w:author="Michael Bell" w:date="2013-05-06T18:01:00Z"/>
          <w:rFonts w:ascii="Courier New" w:hAnsi="Courier New" w:cs="Courier New"/>
          <w:color w:val="008000"/>
          <w:sz w:val="20"/>
          <w:szCs w:val="20"/>
          <w:highlight w:val="white"/>
        </w:rPr>
      </w:pPr>
      <w:ins w:id="3824" w:author="Michael Bell" w:date="2013-05-06T18:01:00Z">
        <w:r>
          <w:rPr>
            <w:rFonts w:ascii="Courier New" w:hAnsi="Courier New" w:cs="Courier New"/>
            <w:color w:val="008000"/>
            <w:sz w:val="20"/>
            <w:szCs w:val="20"/>
            <w:highlight w:val="white"/>
          </w:rPr>
          <w:t>//  for (int i = 1; i &lt; 11; i++)  //goes through all the points</w:t>
        </w:r>
      </w:ins>
    </w:p>
    <w:p w14:paraId="4770E39C" w14:textId="77777777" w:rsidR="003A2FEE" w:rsidRDefault="003A2FEE" w:rsidP="003A2FEE">
      <w:pPr>
        <w:autoSpaceDE w:val="0"/>
        <w:autoSpaceDN w:val="0"/>
        <w:adjustRightInd w:val="0"/>
        <w:spacing w:after="0" w:line="240" w:lineRule="auto"/>
        <w:rPr>
          <w:ins w:id="3825" w:author="Michael Bell" w:date="2013-05-06T18:01:00Z"/>
          <w:rFonts w:ascii="Courier New" w:hAnsi="Courier New" w:cs="Courier New"/>
          <w:color w:val="008000"/>
          <w:sz w:val="20"/>
          <w:szCs w:val="20"/>
          <w:highlight w:val="white"/>
        </w:rPr>
      </w:pPr>
      <w:ins w:id="3826" w:author="Michael Bell" w:date="2013-05-06T18:01:00Z">
        <w:r>
          <w:rPr>
            <w:rFonts w:ascii="Courier New" w:hAnsi="Courier New" w:cs="Courier New"/>
            <w:color w:val="008000"/>
            <w:sz w:val="20"/>
            <w:szCs w:val="20"/>
            <w:highlight w:val="white"/>
          </w:rPr>
          <w:t>//  {</w:t>
        </w:r>
      </w:ins>
    </w:p>
    <w:p w14:paraId="50D8A4B3" w14:textId="77777777" w:rsidR="003A2FEE" w:rsidRDefault="003A2FEE" w:rsidP="003A2FEE">
      <w:pPr>
        <w:autoSpaceDE w:val="0"/>
        <w:autoSpaceDN w:val="0"/>
        <w:adjustRightInd w:val="0"/>
        <w:spacing w:after="0" w:line="240" w:lineRule="auto"/>
        <w:rPr>
          <w:ins w:id="3827" w:author="Michael Bell" w:date="2013-05-06T18:01:00Z"/>
          <w:rFonts w:ascii="Courier New" w:hAnsi="Courier New" w:cs="Courier New"/>
          <w:color w:val="008000"/>
          <w:sz w:val="20"/>
          <w:szCs w:val="20"/>
          <w:highlight w:val="white"/>
        </w:rPr>
      </w:pPr>
      <w:ins w:id="3828" w:author="Michael Bell" w:date="2013-05-06T18:01:00Z">
        <w:r>
          <w:rPr>
            <w:rFonts w:ascii="Courier New" w:hAnsi="Courier New" w:cs="Courier New"/>
            <w:color w:val="008000"/>
            <w:sz w:val="20"/>
            <w:szCs w:val="20"/>
            <w:highlight w:val="white"/>
          </w:rPr>
          <w:t>//    if (pointState[i] != pointSwitch[i]) //if the state doesent match what it should be</w:t>
        </w:r>
      </w:ins>
    </w:p>
    <w:p w14:paraId="22333661" w14:textId="77777777" w:rsidR="003A2FEE" w:rsidRDefault="003A2FEE" w:rsidP="003A2FEE">
      <w:pPr>
        <w:autoSpaceDE w:val="0"/>
        <w:autoSpaceDN w:val="0"/>
        <w:adjustRightInd w:val="0"/>
        <w:spacing w:after="0" w:line="240" w:lineRule="auto"/>
        <w:rPr>
          <w:ins w:id="3829" w:author="Michael Bell" w:date="2013-05-06T18:01:00Z"/>
          <w:rFonts w:ascii="Courier New" w:hAnsi="Courier New" w:cs="Courier New"/>
          <w:color w:val="008000"/>
          <w:sz w:val="20"/>
          <w:szCs w:val="20"/>
          <w:highlight w:val="white"/>
        </w:rPr>
      </w:pPr>
      <w:ins w:id="3830" w:author="Michael Bell" w:date="2013-05-06T18:01:00Z">
        <w:r>
          <w:rPr>
            <w:rFonts w:ascii="Courier New" w:hAnsi="Courier New" w:cs="Courier New"/>
            <w:color w:val="008000"/>
            <w:sz w:val="20"/>
            <w:szCs w:val="20"/>
            <w:highlight w:val="white"/>
          </w:rPr>
          <w:t>//    {</w:t>
        </w:r>
      </w:ins>
    </w:p>
    <w:p w14:paraId="21B9E86E" w14:textId="77777777" w:rsidR="003A2FEE" w:rsidRDefault="003A2FEE" w:rsidP="003A2FEE">
      <w:pPr>
        <w:autoSpaceDE w:val="0"/>
        <w:autoSpaceDN w:val="0"/>
        <w:adjustRightInd w:val="0"/>
        <w:spacing w:after="0" w:line="240" w:lineRule="auto"/>
        <w:rPr>
          <w:ins w:id="3831" w:author="Michael Bell" w:date="2013-05-06T18:01:00Z"/>
          <w:rFonts w:ascii="Courier New" w:hAnsi="Courier New" w:cs="Courier New"/>
          <w:color w:val="008000"/>
          <w:sz w:val="20"/>
          <w:szCs w:val="20"/>
          <w:highlight w:val="white"/>
        </w:rPr>
      </w:pPr>
      <w:ins w:id="3832" w:author="Michael Bell" w:date="2013-05-06T18:01:00Z">
        <w:r>
          <w:rPr>
            <w:rFonts w:ascii="Courier New" w:hAnsi="Courier New" w:cs="Courier New"/>
            <w:color w:val="008000"/>
            <w:sz w:val="20"/>
            <w:szCs w:val="20"/>
            <w:highlight w:val="white"/>
          </w:rPr>
          <w:t>//      setPoint(pointSwitch[i], i); //move the points</w:t>
        </w:r>
      </w:ins>
    </w:p>
    <w:p w14:paraId="7416787C" w14:textId="77777777" w:rsidR="003A2FEE" w:rsidRDefault="003A2FEE" w:rsidP="003A2FEE">
      <w:pPr>
        <w:autoSpaceDE w:val="0"/>
        <w:autoSpaceDN w:val="0"/>
        <w:adjustRightInd w:val="0"/>
        <w:spacing w:after="0" w:line="240" w:lineRule="auto"/>
        <w:rPr>
          <w:ins w:id="3833" w:author="Michael Bell" w:date="2013-05-06T18:01:00Z"/>
          <w:rFonts w:ascii="Courier New" w:hAnsi="Courier New" w:cs="Courier New"/>
          <w:color w:val="008000"/>
          <w:sz w:val="20"/>
          <w:szCs w:val="20"/>
          <w:highlight w:val="white"/>
        </w:rPr>
      </w:pPr>
      <w:ins w:id="3834" w:author="Michael Bell" w:date="2013-05-06T18:01:00Z">
        <w:r>
          <w:rPr>
            <w:rFonts w:ascii="Courier New" w:hAnsi="Courier New" w:cs="Courier New"/>
            <w:color w:val="008000"/>
            <w:sz w:val="20"/>
            <w:szCs w:val="20"/>
            <w:highlight w:val="white"/>
          </w:rPr>
          <w:t>//      pointState[i] = pointSwitch[i]; //change the state</w:t>
        </w:r>
      </w:ins>
    </w:p>
    <w:p w14:paraId="1D19138D" w14:textId="77777777" w:rsidR="003A2FEE" w:rsidRDefault="003A2FEE" w:rsidP="003A2FEE">
      <w:pPr>
        <w:autoSpaceDE w:val="0"/>
        <w:autoSpaceDN w:val="0"/>
        <w:adjustRightInd w:val="0"/>
        <w:spacing w:after="0" w:line="240" w:lineRule="auto"/>
        <w:rPr>
          <w:ins w:id="3835" w:author="Michael Bell" w:date="2013-05-06T18:01:00Z"/>
          <w:rFonts w:ascii="Courier New" w:hAnsi="Courier New" w:cs="Courier New"/>
          <w:color w:val="008000"/>
          <w:sz w:val="20"/>
          <w:szCs w:val="20"/>
          <w:highlight w:val="white"/>
        </w:rPr>
      </w:pPr>
      <w:ins w:id="3836" w:author="Michael Bell" w:date="2013-05-06T18:01:00Z">
        <w:r>
          <w:rPr>
            <w:rFonts w:ascii="Courier New" w:hAnsi="Courier New" w:cs="Courier New"/>
            <w:color w:val="008000"/>
            <w:sz w:val="20"/>
            <w:szCs w:val="20"/>
            <w:highlight w:val="white"/>
          </w:rPr>
          <w:t>//    }</w:t>
        </w:r>
      </w:ins>
    </w:p>
    <w:p w14:paraId="660FCE47" w14:textId="77777777" w:rsidR="003A2FEE" w:rsidRDefault="003A2FEE" w:rsidP="003A2FEE">
      <w:pPr>
        <w:autoSpaceDE w:val="0"/>
        <w:autoSpaceDN w:val="0"/>
        <w:adjustRightInd w:val="0"/>
        <w:spacing w:after="0" w:line="240" w:lineRule="auto"/>
        <w:rPr>
          <w:ins w:id="3837" w:author="Michael Bell" w:date="2013-05-06T18:01:00Z"/>
          <w:rFonts w:ascii="Courier New" w:hAnsi="Courier New" w:cs="Courier New"/>
          <w:color w:val="008000"/>
          <w:sz w:val="20"/>
          <w:szCs w:val="20"/>
          <w:highlight w:val="white"/>
        </w:rPr>
      </w:pPr>
      <w:ins w:id="3838" w:author="Michael Bell" w:date="2013-05-06T18:01:00Z">
        <w:r>
          <w:rPr>
            <w:rFonts w:ascii="Courier New" w:hAnsi="Courier New" w:cs="Courier New"/>
            <w:color w:val="008000"/>
            <w:sz w:val="20"/>
            <w:szCs w:val="20"/>
            <w:highlight w:val="white"/>
          </w:rPr>
          <w:t>//  }</w:t>
        </w:r>
      </w:ins>
    </w:p>
    <w:p w14:paraId="076973A1" w14:textId="1942D605" w:rsidR="003A2FEE" w:rsidRDefault="003A2FEE" w:rsidP="003A2FEE">
      <w:pPr>
        <w:autoSpaceDE w:val="0"/>
        <w:autoSpaceDN w:val="0"/>
        <w:adjustRightInd w:val="0"/>
        <w:spacing w:after="0" w:line="240" w:lineRule="auto"/>
        <w:rPr>
          <w:ins w:id="3839" w:author="Michael Bell" w:date="2013-05-06T18:07:00Z"/>
          <w:rFonts w:ascii="Courier New" w:hAnsi="Courier New" w:cs="Courier New"/>
          <w:b/>
          <w:bCs/>
          <w:color w:val="000080"/>
          <w:sz w:val="20"/>
          <w:szCs w:val="20"/>
          <w:highlight w:val="white"/>
        </w:rPr>
      </w:pPr>
      <w:ins w:id="3840" w:author="Michael Bell" w:date="2013-05-06T18:01:00Z">
        <w:r>
          <w:rPr>
            <w:rFonts w:ascii="Courier New" w:hAnsi="Courier New" w:cs="Courier New"/>
            <w:b/>
            <w:bCs/>
            <w:color w:val="000080"/>
            <w:sz w:val="20"/>
            <w:szCs w:val="20"/>
            <w:highlight w:val="white"/>
          </w:rPr>
          <w:t>}</w:t>
        </w:r>
      </w:ins>
    </w:p>
    <w:p w14:paraId="341949CC" w14:textId="77777777" w:rsidR="003A2FEE" w:rsidRDefault="003A2FEE">
      <w:pPr>
        <w:rPr>
          <w:ins w:id="3841" w:author="Michael Bell" w:date="2013-05-06T18:07:00Z"/>
          <w:rFonts w:ascii="Courier New" w:hAnsi="Courier New" w:cs="Courier New"/>
          <w:b/>
          <w:bCs/>
          <w:color w:val="000080"/>
          <w:sz w:val="20"/>
          <w:szCs w:val="20"/>
          <w:highlight w:val="white"/>
        </w:rPr>
      </w:pPr>
      <w:ins w:id="3842" w:author="Michael Bell" w:date="2013-05-06T18:07:00Z">
        <w:r>
          <w:rPr>
            <w:rFonts w:ascii="Courier New" w:hAnsi="Courier New" w:cs="Courier New"/>
            <w:b/>
            <w:bCs/>
            <w:color w:val="000080"/>
            <w:sz w:val="20"/>
            <w:szCs w:val="20"/>
            <w:highlight w:val="white"/>
          </w:rPr>
          <w:br w:type="page"/>
        </w:r>
      </w:ins>
    </w:p>
    <w:p w14:paraId="02588715" w14:textId="4930E8A2" w:rsidR="003A2FEE" w:rsidRDefault="003A2FEE" w:rsidP="003A2FEE">
      <w:pPr>
        <w:pStyle w:val="Heading2"/>
        <w:rPr>
          <w:ins w:id="3843" w:author="Michael Bell" w:date="2013-05-06T18:01:00Z"/>
          <w:highlight w:val="white"/>
        </w:rPr>
        <w:pPrChange w:id="3844" w:author="Michael Bell" w:date="2013-05-06T18:07:00Z">
          <w:pPr>
            <w:autoSpaceDE w:val="0"/>
            <w:autoSpaceDN w:val="0"/>
            <w:adjustRightInd w:val="0"/>
            <w:spacing w:after="0" w:line="240" w:lineRule="auto"/>
          </w:pPr>
        </w:pPrChange>
      </w:pPr>
      <w:ins w:id="3845" w:author="Michael Bell" w:date="2013-05-06T18:07:00Z">
        <w:r>
          <w:rPr>
            <w:highlight w:val="white"/>
          </w:rPr>
          <w:lastRenderedPageBreak/>
          <w:t>respondEnter.ino</w:t>
        </w:r>
      </w:ins>
    </w:p>
    <w:p w14:paraId="7B90F172" w14:textId="77777777" w:rsidR="003A2FEE" w:rsidRDefault="003A2FEE" w:rsidP="003A2FEE">
      <w:pPr>
        <w:autoSpaceDE w:val="0"/>
        <w:autoSpaceDN w:val="0"/>
        <w:adjustRightInd w:val="0"/>
        <w:spacing w:after="0" w:line="240" w:lineRule="auto"/>
        <w:rPr>
          <w:ins w:id="3846" w:author="Michael Bell" w:date="2013-05-06T18:07:00Z"/>
          <w:rFonts w:ascii="Courier New" w:hAnsi="Courier New" w:cs="Courier New"/>
          <w:color w:val="008000"/>
          <w:sz w:val="20"/>
          <w:szCs w:val="20"/>
          <w:highlight w:val="white"/>
        </w:rPr>
      </w:pPr>
      <w:ins w:id="3847" w:author="Michael Bell" w:date="2013-05-06T18:07:00Z">
        <w:r>
          <w:rPr>
            <w:rFonts w:ascii="Courier New" w:hAnsi="Courier New" w:cs="Courier New"/>
            <w:color w:val="008000"/>
            <w:sz w:val="20"/>
            <w:szCs w:val="20"/>
            <w:highlight w:val="white"/>
          </w:rPr>
          <w:t>/*</w:t>
        </w:r>
      </w:ins>
    </w:p>
    <w:p w14:paraId="028BA8FD" w14:textId="77777777" w:rsidR="003A2FEE" w:rsidRDefault="003A2FEE" w:rsidP="003A2FEE">
      <w:pPr>
        <w:autoSpaceDE w:val="0"/>
        <w:autoSpaceDN w:val="0"/>
        <w:adjustRightInd w:val="0"/>
        <w:spacing w:after="0" w:line="240" w:lineRule="auto"/>
        <w:rPr>
          <w:ins w:id="3848" w:author="Michael Bell" w:date="2013-05-06T18:07:00Z"/>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ins w:id="3849" w:author="Michael Bell" w:date="2013-05-06T18:07:00Z"/>
          <w:rFonts w:ascii="Courier New" w:hAnsi="Courier New" w:cs="Courier New"/>
          <w:color w:val="008000"/>
          <w:sz w:val="20"/>
          <w:szCs w:val="20"/>
          <w:highlight w:val="white"/>
        </w:rPr>
      </w:pPr>
      <w:ins w:id="3850" w:author="Michael Bell" w:date="2013-05-06T18:07:00Z">
        <w:r>
          <w:rPr>
            <w:rFonts w:ascii="Courier New" w:hAnsi="Courier New" w:cs="Courier New"/>
            <w:color w:val="008000"/>
            <w:sz w:val="20"/>
            <w:szCs w:val="20"/>
            <w:highlight w:val="white"/>
          </w:rPr>
          <w:t xml:space="preserve"> BELTRAK</w:t>
        </w:r>
      </w:ins>
    </w:p>
    <w:p w14:paraId="73C909A2" w14:textId="77777777" w:rsidR="003A2FEE" w:rsidRDefault="003A2FEE" w:rsidP="003A2FEE">
      <w:pPr>
        <w:autoSpaceDE w:val="0"/>
        <w:autoSpaceDN w:val="0"/>
        <w:adjustRightInd w:val="0"/>
        <w:spacing w:after="0" w:line="240" w:lineRule="auto"/>
        <w:rPr>
          <w:ins w:id="3851" w:author="Michael Bell" w:date="2013-05-06T18:07:00Z"/>
          <w:rFonts w:ascii="Courier New" w:hAnsi="Courier New" w:cs="Courier New"/>
          <w:color w:val="008000"/>
          <w:sz w:val="20"/>
          <w:szCs w:val="20"/>
          <w:highlight w:val="white"/>
        </w:rPr>
      </w:pPr>
      <w:ins w:id="3852" w:author="Michael Bell" w:date="2013-05-06T18:07:00Z">
        <w:r>
          <w:rPr>
            <w:rFonts w:ascii="Courier New" w:hAnsi="Courier New" w:cs="Courier New"/>
            <w:color w:val="008000"/>
            <w:sz w:val="20"/>
            <w:szCs w:val="20"/>
            <w:highlight w:val="white"/>
          </w:rPr>
          <w:t xml:space="preserve"> </w:t>
        </w:r>
      </w:ins>
    </w:p>
    <w:p w14:paraId="028390EE" w14:textId="77777777" w:rsidR="003A2FEE" w:rsidRDefault="003A2FEE" w:rsidP="003A2FEE">
      <w:pPr>
        <w:autoSpaceDE w:val="0"/>
        <w:autoSpaceDN w:val="0"/>
        <w:adjustRightInd w:val="0"/>
        <w:spacing w:after="0" w:line="240" w:lineRule="auto"/>
        <w:rPr>
          <w:ins w:id="3853" w:author="Michael Bell" w:date="2013-05-06T18:07:00Z"/>
          <w:rFonts w:ascii="Courier New" w:hAnsi="Courier New" w:cs="Courier New"/>
          <w:color w:val="008000"/>
          <w:sz w:val="20"/>
          <w:szCs w:val="20"/>
          <w:highlight w:val="white"/>
        </w:rPr>
      </w:pPr>
      <w:ins w:id="3854" w:author="Michael Bell" w:date="2013-05-06T18:07:00Z">
        <w:r>
          <w:rPr>
            <w:rFonts w:ascii="Courier New" w:hAnsi="Courier New" w:cs="Courier New"/>
            <w:color w:val="008000"/>
            <w:sz w:val="20"/>
            <w:szCs w:val="20"/>
            <w:highlight w:val="white"/>
          </w:rPr>
          <w:t xml:space="preserve"> V1.0</w:t>
        </w:r>
      </w:ins>
    </w:p>
    <w:p w14:paraId="0C5B9E5B" w14:textId="77777777" w:rsidR="003A2FEE" w:rsidRDefault="003A2FEE" w:rsidP="003A2FEE">
      <w:pPr>
        <w:autoSpaceDE w:val="0"/>
        <w:autoSpaceDN w:val="0"/>
        <w:adjustRightInd w:val="0"/>
        <w:spacing w:after="0" w:line="240" w:lineRule="auto"/>
        <w:rPr>
          <w:ins w:id="3855" w:author="Michael Bell" w:date="2013-05-06T18:07:00Z"/>
          <w:rFonts w:ascii="Courier New" w:hAnsi="Courier New" w:cs="Courier New"/>
          <w:color w:val="008000"/>
          <w:sz w:val="20"/>
          <w:szCs w:val="20"/>
          <w:highlight w:val="white"/>
        </w:rPr>
      </w:pPr>
      <w:ins w:id="3856" w:author="Michael Bell" w:date="2013-05-06T18:07:00Z">
        <w:r>
          <w:rPr>
            <w:rFonts w:ascii="Courier New" w:hAnsi="Courier New" w:cs="Courier New"/>
            <w:color w:val="008000"/>
            <w:sz w:val="20"/>
            <w:szCs w:val="20"/>
            <w:highlight w:val="white"/>
          </w:rPr>
          <w:t xml:space="preserve"> </w:t>
        </w:r>
      </w:ins>
    </w:p>
    <w:p w14:paraId="31D6BCC3" w14:textId="77777777" w:rsidR="003A2FEE" w:rsidRDefault="003A2FEE" w:rsidP="003A2FEE">
      <w:pPr>
        <w:autoSpaceDE w:val="0"/>
        <w:autoSpaceDN w:val="0"/>
        <w:adjustRightInd w:val="0"/>
        <w:spacing w:after="0" w:line="240" w:lineRule="auto"/>
        <w:rPr>
          <w:ins w:id="3857" w:author="Michael Bell" w:date="2013-05-06T18:07:00Z"/>
          <w:rFonts w:ascii="Courier New" w:hAnsi="Courier New" w:cs="Courier New"/>
          <w:color w:val="008000"/>
          <w:sz w:val="20"/>
          <w:szCs w:val="20"/>
          <w:highlight w:val="white"/>
        </w:rPr>
      </w:pPr>
      <w:ins w:id="3858" w:author="Michael Bell" w:date="2013-05-06T18:07:00Z">
        <w:r>
          <w:rPr>
            <w:rFonts w:ascii="Courier New" w:hAnsi="Courier New" w:cs="Courier New"/>
            <w:color w:val="008000"/>
            <w:sz w:val="20"/>
            <w:szCs w:val="20"/>
            <w:highlight w:val="white"/>
          </w:rPr>
          <w:t xml:space="preserve"> Hornby trainset automation</w:t>
        </w:r>
      </w:ins>
    </w:p>
    <w:p w14:paraId="16145C0D" w14:textId="77777777" w:rsidR="003A2FEE" w:rsidRDefault="003A2FEE" w:rsidP="003A2FEE">
      <w:pPr>
        <w:autoSpaceDE w:val="0"/>
        <w:autoSpaceDN w:val="0"/>
        <w:adjustRightInd w:val="0"/>
        <w:spacing w:after="0" w:line="240" w:lineRule="auto"/>
        <w:rPr>
          <w:ins w:id="3859" w:author="Michael Bell" w:date="2013-05-06T18:07:00Z"/>
          <w:rFonts w:ascii="Courier New" w:hAnsi="Courier New" w:cs="Courier New"/>
          <w:color w:val="008000"/>
          <w:sz w:val="20"/>
          <w:szCs w:val="20"/>
          <w:highlight w:val="white"/>
        </w:rPr>
      </w:pPr>
      <w:ins w:id="3860" w:author="Michael Bell" w:date="2013-05-06T18:07:00Z">
        <w:r>
          <w:rPr>
            <w:rFonts w:ascii="Courier New" w:hAnsi="Courier New" w:cs="Courier New"/>
            <w:color w:val="008000"/>
            <w:sz w:val="20"/>
            <w:szCs w:val="20"/>
            <w:highlight w:val="white"/>
          </w:rPr>
          <w:t xml:space="preserve"> </w:t>
        </w:r>
      </w:ins>
    </w:p>
    <w:p w14:paraId="261C1370" w14:textId="77777777" w:rsidR="003A2FEE" w:rsidRDefault="003A2FEE" w:rsidP="003A2FEE">
      <w:pPr>
        <w:autoSpaceDE w:val="0"/>
        <w:autoSpaceDN w:val="0"/>
        <w:adjustRightInd w:val="0"/>
        <w:spacing w:after="0" w:line="240" w:lineRule="auto"/>
        <w:rPr>
          <w:ins w:id="3861" w:author="Michael Bell" w:date="2013-05-06T18:07:00Z"/>
          <w:rFonts w:ascii="Courier New" w:hAnsi="Courier New" w:cs="Courier New"/>
          <w:color w:val="008000"/>
          <w:sz w:val="20"/>
          <w:szCs w:val="20"/>
          <w:highlight w:val="white"/>
        </w:rPr>
      </w:pPr>
      <w:ins w:id="3862" w:author="Michael Bell" w:date="2013-05-06T18:07:00Z">
        <w:r>
          <w:rPr>
            <w:rFonts w:ascii="Courier New" w:hAnsi="Courier New" w:cs="Courier New"/>
            <w:color w:val="008000"/>
            <w:sz w:val="20"/>
            <w:szCs w:val="20"/>
            <w:highlight w:val="white"/>
          </w:rPr>
          <w:t xml:space="preserve"> By Michael Bell</w:t>
        </w:r>
      </w:ins>
    </w:p>
    <w:p w14:paraId="1E226E11" w14:textId="77777777" w:rsidR="003A2FEE" w:rsidRDefault="003A2FEE" w:rsidP="003A2FEE">
      <w:pPr>
        <w:autoSpaceDE w:val="0"/>
        <w:autoSpaceDN w:val="0"/>
        <w:adjustRightInd w:val="0"/>
        <w:spacing w:after="0" w:line="240" w:lineRule="auto"/>
        <w:rPr>
          <w:ins w:id="3863" w:author="Michael Bell" w:date="2013-05-06T18:07:00Z"/>
          <w:rFonts w:ascii="Courier New" w:hAnsi="Courier New" w:cs="Courier New"/>
          <w:color w:val="008000"/>
          <w:sz w:val="20"/>
          <w:szCs w:val="20"/>
          <w:highlight w:val="white"/>
        </w:rPr>
      </w:pPr>
      <w:ins w:id="3864" w:author="Michael Bell" w:date="2013-05-06T18:07:00Z">
        <w:r>
          <w:rPr>
            <w:rFonts w:ascii="Courier New" w:hAnsi="Courier New" w:cs="Courier New"/>
            <w:color w:val="008000"/>
            <w:sz w:val="20"/>
            <w:szCs w:val="20"/>
            <w:highlight w:val="white"/>
          </w:rPr>
          <w:t xml:space="preserve"> </w:t>
        </w:r>
      </w:ins>
    </w:p>
    <w:p w14:paraId="29E5511D" w14:textId="77777777" w:rsidR="003A2FEE" w:rsidRDefault="003A2FEE" w:rsidP="003A2FEE">
      <w:pPr>
        <w:autoSpaceDE w:val="0"/>
        <w:autoSpaceDN w:val="0"/>
        <w:adjustRightInd w:val="0"/>
        <w:spacing w:after="0" w:line="240" w:lineRule="auto"/>
        <w:rPr>
          <w:ins w:id="3865" w:author="Michael Bell" w:date="2013-05-06T18:07:00Z"/>
          <w:rFonts w:ascii="Courier New" w:hAnsi="Courier New" w:cs="Courier New"/>
          <w:color w:val="008000"/>
          <w:sz w:val="20"/>
          <w:szCs w:val="20"/>
          <w:highlight w:val="white"/>
        </w:rPr>
      </w:pPr>
      <w:ins w:id="3866" w:author="Michael Bell" w:date="2013-05-06T18:07:00Z">
        <w:r>
          <w:rPr>
            <w:rFonts w:ascii="Courier New" w:hAnsi="Courier New" w:cs="Courier New"/>
            <w:color w:val="008000"/>
            <w:sz w:val="20"/>
            <w:szCs w:val="20"/>
            <w:highlight w:val="white"/>
          </w:rPr>
          <w:t xml:space="preserve"> Programing started: 02/02/2013 at 14:08</w:t>
        </w:r>
      </w:ins>
    </w:p>
    <w:p w14:paraId="5D6599F1" w14:textId="77777777" w:rsidR="003A2FEE" w:rsidRDefault="003A2FEE" w:rsidP="003A2FEE">
      <w:pPr>
        <w:autoSpaceDE w:val="0"/>
        <w:autoSpaceDN w:val="0"/>
        <w:adjustRightInd w:val="0"/>
        <w:spacing w:after="0" w:line="240" w:lineRule="auto"/>
        <w:rPr>
          <w:ins w:id="3867" w:author="Michael Bell" w:date="2013-05-06T18:07:00Z"/>
          <w:rFonts w:ascii="Courier New" w:hAnsi="Courier New" w:cs="Courier New"/>
          <w:color w:val="008000"/>
          <w:sz w:val="20"/>
          <w:szCs w:val="20"/>
          <w:highlight w:val="white"/>
        </w:rPr>
      </w:pPr>
      <w:ins w:id="3868" w:author="Michael Bell" w:date="2013-05-06T18:07:00Z">
        <w:r>
          <w:rPr>
            <w:rFonts w:ascii="Courier New" w:hAnsi="Courier New" w:cs="Courier New"/>
            <w:color w:val="008000"/>
            <w:sz w:val="20"/>
            <w:szCs w:val="20"/>
            <w:highlight w:val="white"/>
          </w:rPr>
          <w:t xml:space="preserve"> </w:t>
        </w:r>
      </w:ins>
    </w:p>
    <w:p w14:paraId="1DCF90ED" w14:textId="77777777" w:rsidR="003A2FEE" w:rsidRDefault="003A2FEE" w:rsidP="003A2FEE">
      <w:pPr>
        <w:autoSpaceDE w:val="0"/>
        <w:autoSpaceDN w:val="0"/>
        <w:adjustRightInd w:val="0"/>
        <w:spacing w:after="0" w:line="240" w:lineRule="auto"/>
        <w:rPr>
          <w:ins w:id="3869" w:author="Michael Bell" w:date="2013-05-06T18:07:00Z"/>
          <w:rFonts w:ascii="Courier New" w:hAnsi="Courier New" w:cs="Courier New"/>
          <w:color w:val="008000"/>
          <w:sz w:val="20"/>
          <w:szCs w:val="20"/>
          <w:highlight w:val="white"/>
        </w:rPr>
      </w:pPr>
      <w:ins w:id="3870" w:author="Michael Bell" w:date="2013-05-06T18:07:00Z">
        <w:r>
          <w:rPr>
            <w:rFonts w:ascii="Courier New" w:hAnsi="Courier New" w:cs="Courier New"/>
            <w:color w:val="008000"/>
            <w:sz w:val="20"/>
            <w:szCs w:val="20"/>
            <w:highlight w:val="white"/>
          </w:rPr>
          <w:t xml:space="preserve"> Programing completed: 06/05/2013 at 17:45</w:t>
        </w:r>
      </w:ins>
    </w:p>
    <w:p w14:paraId="3EF79224" w14:textId="77777777" w:rsidR="003A2FEE" w:rsidRDefault="003A2FEE" w:rsidP="003A2FEE">
      <w:pPr>
        <w:autoSpaceDE w:val="0"/>
        <w:autoSpaceDN w:val="0"/>
        <w:adjustRightInd w:val="0"/>
        <w:spacing w:after="0" w:line="240" w:lineRule="auto"/>
        <w:rPr>
          <w:ins w:id="3871" w:author="Michael Bell" w:date="2013-05-06T18:07:00Z"/>
          <w:rFonts w:ascii="Courier New" w:hAnsi="Courier New" w:cs="Courier New"/>
          <w:color w:val="008000"/>
          <w:sz w:val="20"/>
          <w:szCs w:val="20"/>
          <w:highlight w:val="white"/>
        </w:rPr>
      </w:pPr>
      <w:ins w:id="3872" w:author="Michael Bell" w:date="2013-05-06T18:07:00Z">
        <w:r>
          <w:rPr>
            <w:rFonts w:ascii="Courier New" w:hAnsi="Courier New" w:cs="Courier New"/>
            <w:color w:val="008000"/>
            <w:sz w:val="20"/>
            <w:szCs w:val="20"/>
            <w:highlight w:val="white"/>
          </w:rPr>
          <w:t xml:space="preserve"> </w:t>
        </w:r>
      </w:ins>
    </w:p>
    <w:p w14:paraId="3AAE31D7" w14:textId="77777777" w:rsidR="003A2FEE" w:rsidRDefault="003A2FEE" w:rsidP="003A2FEE">
      <w:pPr>
        <w:autoSpaceDE w:val="0"/>
        <w:autoSpaceDN w:val="0"/>
        <w:adjustRightInd w:val="0"/>
        <w:spacing w:after="0" w:line="240" w:lineRule="auto"/>
        <w:rPr>
          <w:ins w:id="3873" w:author="Michael Bell" w:date="2013-05-06T18:07:00Z"/>
          <w:rFonts w:ascii="Courier New" w:hAnsi="Courier New" w:cs="Courier New"/>
          <w:color w:val="000000"/>
          <w:sz w:val="20"/>
          <w:szCs w:val="20"/>
          <w:highlight w:val="white"/>
        </w:rPr>
      </w:pPr>
      <w:ins w:id="3874" w:author="Michael Bell" w:date="2013-05-06T18:07:00Z">
        <w:r>
          <w:rPr>
            <w:rFonts w:ascii="Courier New" w:hAnsi="Courier New" w:cs="Courier New"/>
            <w:color w:val="008000"/>
            <w:sz w:val="20"/>
            <w:szCs w:val="20"/>
            <w:highlight w:val="white"/>
          </w:rPr>
          <w:t xml:space="preserve"> */</w:t>
        </w:r>
      </w:ins>
    </w:p>
    <w:p w14:paraId="47BAD8E0" w14:textId="77777777" w:rsidR="003A2FEE" w:rsidRDefault="003A2FEE" w:rsidP="003A2FEE">
      <w:pPr>
        <w:autoSpaceDE w:val="0"/>
        <w:autoSpaceDN w:val="0"/>
        <w:adjustRightInd w:val="0"/>
        <w:spacing w:after="0" w:line="240" w:lineRule="auto"/>
        <w:rPr>
          <w:ins w:id="3875" w:author="Michael Bell" w:date="2013-05-06T18:07:00Z"/>
          <w:rFonts w:ascii="Courier New" w:hAnsi="Courier New" w:cs="Courier New"/>
          <w:color w:val="000000"/>
          <w:sz w:val="20"/>
          <w:szCs w:val="20"/>
          <w:highlight w:val="white"/>
        </w:rPr>
      </w:pPr>
      <w:ins w:id="3876" w:author="Michael Bell" w:date="2013-05-06T18:07:00Z">
        <w:r>
          <w:rPr>
            <w:rFonts w:ascii="Courier New" w:hAnsi="Courier New" w:cs="Courier New"/>
            <w:color w:val="000000"/>
            <w:sz w:val="20"/>
            <w:szCs w:val="20"/>
            <w:highlight w:val="white"/>
          </w:rPr>
          <w:t xml:space="preserve"> </w:t>
        </w:r>
      </w:ins>
    </w:p>
    <w:p w14:paraId="661EE60F" w14:textId="77777777" w:rsidR="003A2FEE" w:rsidRDefault="003A2FEE" w:rsidP="003A2FEE">
      <w:pPr>
        <w:autoSpaceDE w:val="0"/>
        <w:autoSpaceDN w:val="0"/>
        <w:adjustRightInd w:val="0"/>
        <w:spacing w:after="0" w:line="240" w:lineRule="auto"/>
        <w:rPr>
          <w:ins w:id="3877" w:author="Michael Bell" w:date="2013-05-06T18:07:00Z"/>
          <w:rFonts w:ascii="Courier New" w:hAnsi="Courier New" w:cs="Courier New"/>
          <w:color w:val="008000"/>
          <w:sz w:val="20"/>
          <w:szCs w:val="20"/>
          <w:highlight w:val="white"/>
        </w:rPr>
      </w:pPr>
      <w:ins w:id="3878"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ins>
    </w:p>
    <w:p w14:paraId="4A6CC1BD" w14:textId="77777777" w:rsidR="003A2FEE" w:rsidRDefault="003A2FEE" w:rsidP="003A2FEE">
      <w:pPr>
        <w:autoSpaceDE w:val="0"/>
        <w:autoSpaceDN w:val="0"/>
        <w:adjustRightInd w:val="0"/>
        <w:spacing w:after="0" w:line="240" w:lineRule="auto"/>
        <w:rPr>
          <w:ins w:id="3879" w:author="Michael Bell" w:date="2013-05-06T18:07:00Z"/>
          <w:rFonts w:ascii="Courier New" w:hAnsi="Courier New" w:cs="Courier New"/>
          <w:color w:val="000000"/>
          <w:sz w:val="20"/>
          <w:szCs w:val="20"/>
          <w:highlight w:val="white"/>
        </w:rPr>
      </w:pPr>
      <w:ins w:id="3880" w:author="Michael Bell" w:date="2013-05-06T18:07:00Z">
        <w:r>
          <w:rPr>
            <w:rFonts w:ascii="Courier New" w:hAnsi="Courier New" w:cs="Courier New"/>
            <w:color w:val="008000"/>
            <w:sz w:val="20"/>
            <w:szCs w:val="20"/>
            <w:highlight w:val="white"/>
          </w:rPr>
          <w:t xml:space="preserve"> it runs the function for backlight or top speed*/</w:t>
        </w:r>
      </w:ins>
    </w:p>
    <w:p w14:paraId="495145E7" w14:textId="77777777" w:rsidR="003A2FEE" w:rsidRDefault="003A2FEE" w:rsidP="003A2FEE">
      <w:pPr>
        <w:autoSpaceDE w:val="0"/>
        <w:autoSpaceDN w:val="0"/>
        <w:adjustRightInd w:val="0"/>
        <w:spacing w:after="0" w:line="240" w:lineRule="auto"/>
        <w:rPr>
          <w:ins w:id="3881" w:author="Michael Bell" w:date="2013-05-06T18:07:00Z"/>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ins w:id="3882" w:author="Michael Bell" w:date="2013-05-06T18:07:00Z"/>
          <w:rFonts w:ascii="Courier New" w:hAnsi="Courier New" w:cs="Courier New"/>
          <w:color w:val="008000"/>
          <w:sz w:val="20"/>
          <w:szCs w:val="20"/>
          <w:highlight w:val="white"/>
        </w:rPr>
      </w:pPr>
      <w:ins w:id="3883" w:author="Michael Bell" w:date="2013-05-06T18:07: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ins>
    </w:p>
    <w:p w14:paraId="1336E7A0" w14:textId="77777777" w:rsidR="003A2FEE" w:rsidRDefault="003A2FEE" w:rsidP="003A2FEE">
      <w:pPr>
        <w:autoSpaceDE w:val="0"/>
        <w:autoSpaceDN w:val="0"/>
        <w:adjustRightInd w:val="0"/>
        <w:spacing w:after="0" w:line="240" w:lineRule="auto"/>
        <w:rPr>
          <w:ins w:id="3884" w:author="Michael Bell" w:date="2013-05-06T18:07:00Z"/>
          <w:rFonts w:ascii="Courier New" w:hAnsi="Courier New" w:cs="Courier New"/>
          <w:color w:val="000000"/>
          <w:sz w:val="20"/>
          <w:szCs w:val="20"/>
          <w:highlight w:val="white"/>
        </w:rPr>
      </w:pPr>
      <w:ins w:id="3885" w:author="Michael Bell" w:date="2013-05-06T18:07:00Z">
        <w:r>
          <w:rPr>
            <w:rFonts w:ascii="Courier New" w:hAnsi="Courier New" w:cs="Courier New"/>
            <w:b/>
            <w:bCs/>
            <w:color w:val="000080"/>
            <w:sz w:val="20"/>
            <w:szCs w:val="20"/>
            <w:highlight w:val="white"/>
          </w:rPr>
          <w:t>{</w:t>
        </w:r>
      </w:ins>
    </w:p>
    <w:p w14:paraId="3C60A15E" w14:textId="77777777" w:rsidR="003A2FEE" w:rsidRDefault="003A2FEE" w:rsidP="003A2FEE">
      <w:pPr>
        <w:autoSpaceDE w:val="0"/>
        <w:autoSpaceDN w:val="0"/>
        <w:adjustRightInd w:val="0"/>
        <w:spacing w:after="0" w:line="240" w:lineRule="auto"/>
        <w:rPr>
          <w:ins w:id="3886" w:author="Michael Bell" w:date="2013-05-06T18:07:00Z"/>
          <w:rFonts w:ascii="Courier New" w:hAnsi="Courier New" w:cs="Courier New"/>
          <w:color w:val="008000"/>
          <w:sz w:val="20"/>
          <w:szCs w:val="20"/>
          <w:highlight w:val="white"/>
        </w:rPr>
      </w:pPr>
      <w:ins w:id="388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ins>
    </w:p>
    <w:p w14:paraId="621B6E7C" w14:textId="77777777" w:rsidR="003A2FEE" w:rsidRDefault="003A2FEE" w:rsidP="003A2FEE">
      <w:pPr>
        <w:autoSpaceDE w:val="0"/>
        <w:autoSpaceDN w:val="0"/>
        <w:adjustRightInd w:val="0"/>
        <w:spacing w:after="0" w:line="240" w:lineRule="auto"/>
        <w:rPr>
          <w:ins w:id="3888" w:author="Michael Bell" w:date="2013-05-06T18:07:00Z"/>
          <w:rFonts w:ascii="Courier New" w:hAnsi="Courier New" w:cs="Courier New"/>
          <w:color w:val="008000"/>
          <w:sz w:val="20"/>
          <w:szCs w:val="20"/>
          <w:highlight w:val="white"/>
        </w:rPr>
      </w:pPr>
      <w:ins w:id="3889"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ins>
    </w:p>
    <w:p w14:paraId="516A74FF" w14:textId="77777777" w:rsidR="003A2FEE" w:rsidRDefault="003A2FEE" w:rsidP="003A2FEE">
      <w:pPr>
        <w:autoSpaceDE w:val="0"/>
        <w:autoSpaceDN w:val="0"/>
        <w:adjustRightInd w:val="0"/>
        <w:spacing w:after="0" w:line="240" w:lineRule="auto"/>
        <w:rPr>
          <w:ins w:id="3890" w:author="Michael Bell" w:date="2013-05-06T18:07:00Z"/>
          <w:rFonts w:ascii="Courier New" w:hAnsi="Courier New" w:cs="Courier New"/>
          <w:color w:val="008000"/>
          <w:sz w:val="20"/>
          <w:szCs w:val="20"/>
          <w:highlight w:val="white"/>
        </w:rPr>
      </w:pPr>
      <w:ins w:id="3891"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ins>
    </w:p>
    <w:p w14:paraId="7C172E54" w14:textId="77777777" w:rsidR="003A2FEE" w:rsidRDefault="003A2FEE" w:rsidP="003A2FEE">
      <w:pPr>
        <w:autoSpaceDE w:val="0"/>
        <w:autoSpaceDN w:val="0"/>
        <w:adjustRightInd w:val="0"/>
        <w:spacing w:after="0" w:line="240" w:lineRule="auto"/>
        <w:rPr>
          <w:ins w:id="3892" w:author="Michael Bell" w:date="2013-05-06T18:07:00Z"/>
          <w:rFonts w:ascii="Courier New" w:hAnsi="Courier New" w:cs="Courier New"/>
          <w:color w:val="000000"/>
          <w:sz w:val="20"/>
          <w:szCs w:val="20"/>
          <w:highlight w:val="white"/>
        </w:rPr>
      </w:pPr>
      <w:ins w:id="3893"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594899" w14:textId="77777777" w:rsidR="003A2FEE" w:rsidRDefault="003A2FEE" w:rsidP="003A2FEE">
      <w:pPr>
        <w:autoSpaceDE w:val="0"/>
        <w:autoSpaceDN w:val="0"/>
        <w:adjustRightInd w:val="0"/>
        <w:spacing w:after="0" w:line="240" w:lineRule="auto"/>
        <w:rPr>
          <w:ins w:id="3894" w:author="Michael Bell" w:date="2013-05-06T18:07:00Z"/>
          <w:rFonts w:ascii="Courier New" w:hAnsi="Courier New" w:cs="Courier New"/>
          <w:color w:val="008000"/>
          <w:sz w:val="20"/>
          <w:szCs w:val="20"/>
          <w:highlight w:val="white"/>
        </w:rPr>
      </w:pPr>
      <w:ins w:id="3895" w:author="Michael Bell" w:date="2013-05-06T18:07: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ins>
    </w:p>
    <w:p w14:paraId="1C42E7A2" w14:textId="77777777" w:rsidR="003A2FEE" w:rsidRDefault="003A2FEE" w:rsidP="003A2FEE">
      <w:pPr>
        <w:autoSpaceDE w:val="0"/>
        <w:autoSpaceDN w:val="0"/>
        <w:adjustRightInd w:val="0"/>
        <w:spacing w:after="0" w:line="240" w:lineRule="auto"/>
        <w:rPr>
          <w:ins w:id="3896" w:author="Michael Bell" w:date="2013-05-06T18:07:00Z"/>
          <w:rFonts w:ascii="Courier New" w:hAnsi="Courier New" w:cs="Courier New"/>
          <w:color w:val="008000"/>
          <w:sz w:val="20"/>
          <w:szCs w:val="20"/>
          <w:highlight w:val="white"/>
        </w:rPr>
      </w:pPr>
      <w:ins w:id="3897" w:author="Michael Bell" w:date="2013-05-06T18:07: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ins>
    </w:p>
    <w:p w14:paraId="4DBCE15B" w14:textId="77777777" w:rsidR="003A2FEE" w:rsidRDefault="003A2FEE" w:rsidP="003A2FEE">
      <w:pPr>
        <w:autoSpaceDE w:val="0"/>
        <w:autoSpaceDN w:val="0"/>
        <w:adjustRightInd w:val="0"/>
        <w:spacing w:after="0" w:line="240" w:lineRule="auto"/>
        <w:rPr>
          <w:ins w:id="3898" w:author="Michael Bell" w:date="2013-05-06T18:07:00Z"/>
          <w:rFonts w:ascii="Courier New" w:hAnsi="Courier New" w:cs="Courier New"/>
          <w:color w:val="000000"/>
          <w:sz w:val="20"/>
          <w:szCs w:val="20"/>
          <w:highlight w:val="white"/>
        </w:rPr>
      </w:pPr>
      <w:ins w:id="3899" w:author="Michael Bell" w:date="2013-05-06T18:07:00Z">
        <w:r>
          <w:rPr>
            <w:rFonts w:ascii="Courier New" w:hAnsi="Courier New" w:cs="Courier New"/>
            <w:color w:val="000000"/>
            <w:sz w:val="20"/>
            <w:szCs w:val="20"/>
            <w:highlight w:val="white"/>
          </w:rPr>
          <w:t xml:space="preserve">    </w:t>
        </w:r>
      </w:ins>
    </w:p>
    <w:p w14:paraId="621E400A" w14:textId="77777777" w:rsidR="003A2FEE" w:rsidRDefault="003A2FEE" w:rsidP="003A2FEE">
      <w:pPr>
        <w:autoSpaceDE w:val="0"/>
        <w:autoSpaceDN w:val="0"/>
        <w:adjustRightInd w:val="0"/>
        <w:spacing w:after="0" w:line="240" w:lineRule="auto"/>
        <w:rPr>
          <w:ins w:id="3900" w:author="Michael Bell" w:date="2013-05-06T18:07:00Z"/>
          <w:rFonts w:ascii="Courier New" w:hAnsi="Courier New" w:cs="Courier New"/>
          <w:color w:val="008000"/>
          <w:sz w:val="20"/>
          <w:szCs w:val="20"/>
          <w:highlight w:val="white"/>
        </w:rPr>
      </w:pPr>
      <w:ins w:id="3901" w:author="Michael Bell" w:date="2013-05-06T18:07: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ins>
    </w:p>
    <w:p w14:paraId="3D8BB39F" w14:textId="77777777" w:rsidR="003A2FEE" w:rsidRDefault="003A2FEE" w:rsidP="003A2FEE">
      <w:pPr>
        <w:autoSpaceDE w:val="0"/>
        <w:autoSpaceDN w:val="0"/>
        <w:adjustRightInd w:val="0"/>
        <w:spacing w:after="0" w:line="240" w:lineRule="auto"/>
        <w:rPr>
          <w:ins w:id="3902" w:author="Michael Bell" w:date="2013-05-06T18:07:00Z"/>
          <w:rFonts w:ascii="Courier New" w:hAnsi="Courier New" w:cs="Courier New"/>
          <w:color w:val="000000"/>
          <w:sz w:val="20"/>
          <w:szCs w:val="20"/>
          <w:highlight w:val="white"/>
        </w:rPr>
      </w:pPr>
      <w:ins w:id="3903" w:author="Michael Bell" w:date="2013-05-06T18:07: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376BB7F" w14:textId="77777777" w:rsidR="003A2FEE" w:rsidRDefault="003A2FEE" w:rsidP="003A2FEE">
      <w:pPr>
        <w:autoSpaceDE w:val="0"/>
        <w:autoSpaceDN w:val="0"/>
        <w:adjustRightInd w:val="0"/>
        <w:spacing w:after="0" w:line="240" w:lineRule="auto"/>
        <w:rPr>
          <w:ins w:id="3904" w:author="Michael Bell" w:date="2013-05-06T18:07:00Z"/>
          <w:rFonts w:ascii="Courier New" w:hAnsi="Courier New" w:cs="Courier New"/>
          <w:color w:val="000000"/>
          <w:sz w:val="20"/>
          <w:szCs w:val="20"/>
          <w:highlight w:val="white"/>
        </w:rPr>
      </w:pPr>
      <w:ins w:id="3905" w:author="Michael Bell" w:date="2013-05-06T18:07:00Z">
        <w:r>
          <w:rPr>
            <w:rFonts w:ascii="Courier New" w:hAnsi="Courier New" w:cs="Courier New"/>
            <w:color w:val="000000"/>
            <w:sz w:val="20"/>
            <w:szCs w:val="20"/>
            <w:highlight w:val="white"/>
          </w:rPr>
          <w:t xml:space="preserve">    </w:t>
        </w:r>
      </w:ins>
    </w:p>
    <w:p w14:paraId="6D03BDB7" w14:textId="77777777" w:rsidR="003A2FEE" w:rsidRDefault="003A2FEE" w:rsidP="003A2FEE">
      <w:pPr>
        <w:autoSpaceDE w:val="0"/>
        <w:autoSpaceDN w:val="0"/>
        <w:adjustRightInd w:val="0"/>
        <w:spacing w:after="0" w:line="240" w:lineRule="auto"/>
        <w:rPr>
          <w:ins w:id="3906" w:author="Michael Bell" w:date="2013-05-06T18:07:00Z"/>
          <w:rFonts w:ascii="Courier New" w:hAnsi="Courier New" w:cs="Courier New"/>
          <w:color w:val="008000"/>
          <w:sz w:val="20"/>
          <w:szCs w:val="20"/>
          <w:highlight w:val="white"/>
        </w:rPr>
      </w:pPr>
      <w:ins w:id="3907" w:author="Michael Bell" w:date="2013-05-06T18:07: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ins>
    </w:p>
    <w:p w14:paraId="439219BB" w14:textId="77777777" w:rsidR="003A2FEE" w:rsidRDefault="003A2FEE" w:rsidP="003A2FEE">
      <w:pPr>
        <w:autoSpaceDE w:val="0"/>
        <w:autoSpaceDN w:val="0"/>
        <w:adjustRightInd w:val="0"/>
        <w:spacing w:after="0" w:line="240" w:lineRule="auto"/>
        <w:rPr>
          <w:ins w:id="3908" w:author="Michael Bell" w:date="2013-05-06T18:07:00Z"/>
          <w:rFonts w:ascii="Courier New" w:hAnsi="Courier New" w:cs="Courier New"/>
          <w:color w:val="000000"/>
          <w:sz w:val="20"/>
          <w:szCs w:val="20"/>
          <w:highlight w:val="white"/>
        </w:rPr>
      </w:pPr>
      <w:ins w:id="3909"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6F1E556" w14:textId="77777777" w:rsidR="003A2FEE" w:rsidRDefault="003A2FEE" w:rsidP="003A2FEE">
      <w:pPr>
        <w:autoSpaceDE w:val="0"/>
        <w:autoSpaceDN w:val="0"/>
        <w:adjustRightInd w:val="0"/>
        <w:spacing w:after="0" w:line="240" w:lineRule="auto"/>
        <w:rPr>
          <w:ins w:id="3910" w:author="Michael Bell" w:date="2013-05-06T18:07:00Z"/>
          <w:rFonts w:ascii="Courier New" w:hAnsi="Courier New" w:cs="Courier New"/>
          <w:color w:val="000000"/>
          <w:sz w:val="20"/>
          <w:szCs w:val="20"/>
          <w:highlight w:val="white"/>
        </w:rPr>
      </w:pPr>
      <w:ins w:id="3911"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18F7FC3F" w14:textId="77777777" w:rsidR="003A2FEE" w:rsidRDefault="003A2FEE" w:rsidP="003A2FEE">
      <w:pPr>
        <w:autoSpaceDE w:val="0"/>
        <w:autoSpaceDN w:val="0"/>
        <w:adjustRightInd w:val="0"/>
        <w:spacing w:after="0" w:line="240" w:lineRule="auto"/>
        <w:rPr>
          <w:ins w:id="3912" w:author="Michael Bell" w:date="2013-05-06T18:07:00Z"/>
          <w:rFonts w:ascii="Courier New" w:hAnsi="Courier New" w:cs="Courier New"/>
          <w:color w:val="000000"/>
          <w:sz w:val="20"/>
          <w:szCs w:val="20"/>
          <w:highlight w:val="white"/>
        </w:rPr>
      </w:pPr>
      <w:ins w:id="3913"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94B4DB" w14:textId="77777777" w:rsidR="003A2FEE" w:rsidRDefault="003A2FEE" w:rsidP="003A2FEE">
      <w:pPr>
        <w:autoSpaceDE w:val="0"/>
        <w:autoSpaceDN w:val="0"/>
        <w:adjustRightInd w:val="0"/>
        <w:spacing w:after="0" w:line="240" w:lineRule="auto"/>
        <w:rPr>
          <w:ins w:id="3914" w:author="Michael Bell" w:date="2013-05-06T18:07:00Z"/>
          <w:rFonts w:ascii="Courier New" w:hAnsi="Courier New" w:cs="Courier New"/>
          <w:color w:val="008000"/>
          <w:sz w:val="20"/>
          <w:szCs w:val="20"/>
          <w:highlight w:val="white"/>
        </w:rPr>
      </w:pPr>
      <w:ins w:id="3915"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6FEB29B2" w14:textId="77777777" w:rsidR="003A2FEE" w:rsidRDefault="003A2FEE" w:rsidP="003A2FEE">
      <w:pPr>
        <w:autoSpaceDE w:val="0"/>
        <w:autoSpaceDN w:val="0"/>
        <w:adjustRightInd w:val="0"/>
        <w:spacing w:after="0" w:line="240" w:lineRule="auto"/>
        <w:rPr>
          <w:ins w:id="3916" w:author="Michael Bell" w:date="2013-05-06T18:07:00Z"/>
          <w:rFonts w:ascii="Courier New" w:hAnsi="Courier New" w:cs="Courier New"/>
          <w:color w:val="000000"/>
          <w:sz w:val="20"/>
          <w:szCs w:val="20"/>
          <w:highlight w:val="white"/>
        </w:rPr>
      </w:pPr>
      <w:ins w:id="391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AB807C" w14:textId="77777777" w:rsidR="003A2FEE" w:rsidRDefault="003A2FEE" w:rsidP="003A2FEE">
      <w:pPr>
        <w:autoSpaceDE w:val="0"/>
        <w:autoSpaceDN w:val="0"/>
        <w:adjustRightInd w:val="0"/>
        <w:spacing w:after="0" w:line="240" w:lineRule="auto"/>
        <w:rPr>
          <w:ins w:id="3918" w:author="Michael Bell" w:date="2013-05-06T18:07:00Z"/>
          <w:rFonts w:ascii="Courier New" w:hAnsi="Courier New" w:cs="Courier New"/>
          <w:color w:val="008000"/>
          <w:sz w:val="20"/>
          <w:szCs w:val="20"/>
          <w:highlight w:val="white"/>
        </w:rPr>
      </w:pPr>
      <w:ins w:id="3919" w:author="Michael Bell" w:date="2013-05-06T18:07: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6D6CE165" w14:textId="77777777" w:rsidR="003A2FEE" w:rsidRDefault="003A2FEE" w:rsidP="003A2FEE">
      <w:pPr>
        <w:autoSpaceDE w:val="0"/>
        <w:autoSpaceDN w:val="0"/>
        <w:adjustRightInd w:val="0"/>
        <w:spacing w:after="0" w:line="240" w:lineRule="auto"/>
        <w:rPr>
          <w:ins w:id="3920" w:author="Michael Bell" w:date="2013-05-06T18:07:00Z"/>
          <w:rFonts w:ascii="Courier New" w:hAnsi="Courier New" w:cs="Courier New"/>
          <w:color w:val="008000"/>
          <w:sz w:val="20"/>
          <w:szCs w:val="20"/>
          <w:highlight w:val="white"/>
        </w:rPr>
      </w:pPr>
      <w:ins w:id="3921" w:author="Michael Bell" w:date="2013-05-06T18:07: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050FE36B" w14:textId="77777777" w:rsidR="003A2FEE" w:rsidRDefault="003A2FEE" w:rsidP="003A2FEE">
      <w:pPr>
        <w:autoSpaceDE w:val="0"/>
        <w:autoSpaceDN w:val="0"/>
        <w:adjustRightInd w:val="0"/>
        <w:spacing w:after="0" w:line="240" w:lineRule="auto"/>
        <w:rPr>
          <w:ins w:id="3922" w:author="Michael Bell" w:date="2013-05-06T18:07:00Z"/>
          <w:rFonts w:ascii="Courier New" w:hAnsi="Courier New" w:cs="Courier New"/>
          <w:color w:val="008000"/>
          <w:sz w:val="20"/>
          <w:szCs w:val="20"/>
          <w:highlight w:val="white"/>
        </w:rPr>
      </w:pPr>
      <w:ins w:id="3923" w:author="Michael Bell" w:date="2013-05-06T18:07: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4D943FEF" w14:textId="77777777" w:rsidR="003A2FEE" w:rsidRDefault="003A2FEE" w:rsidP="003A2FEE">
      <w:pPr>
        <w:autoSpaceDE w:val="0"/>
        <w:autoSpaceDN w:val="0"/>
        <w:adjustRightInd w:val="0"/>
        <w:spacing w:after="0" w:line="240" w:lineRule="auto"/>
        <w:rPr>
          <w:ins w:id="3924" w:author="Michael Bell" w:date="2013-05-06T18:07:00Z"/>
          <w:rFonts w:ascii="Courier New" w:hAnsi="Courier New" w:cs="Courier New"/>
          <w:color w:val="000000"/>
          <w:sz w:val="20"/>
          <w:szCs w:val="20"/>
          <w:highlight w:val="white"/>
        </w:rPr>
      </w:pPr>
      <w:ins w:id="3925"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B659947" w14:textId="77777777" w:rsidR="003A2FEE" w:rsidRDefault="003A2FEE" w:rsidP="003A2FEE">
      <w:pPr>
        <w:autoSpaceDE w:val="0"/>
        <w:autoSpaceDN w:val="0"/>
        <w:adjustRightInd w:val="0"/>
        <w:spacing w:after="0" w:line="240" w:lineRule="auto"/>
        <w:rPr>
          <w:ins w:id="3926" w:author="Michael Bell" w:date="2013-05-06T18:07:00Z"/>
          <w:rFonts w:ascii="Courier New" w:hAnsi="Courier New" w:cs="Courier New"/>
          <w:color w:val="000000"/>
          <w:sz w:val="20"/>
          <w:szCs w:val="20"/>
          <w:highlight w:val="white"/>
        </w:rPr>
      </w:pPr>
      <w:ins w:id="392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B61063" w14:textId="77777777" w:rsidR="003A2FEE" w:rsidRDefault="003A2FEE" w:rsidP="003A2FEE">
      <w:pPr>
        <w:autoSpaceDE w:val="0"/>
        <w:autoSpaceDN w:val="0"/>
        <w:adjustRightInd w:val="0"/>
        <w:spacing w:after="0" w:line="240" w:lineRule="auto"/>
        <w:rPr>
          <w:ins w:id="3928" w:author="Michael Bell" w:date="2013-05-06T18:07:00Z"/>
          <w:rFonts w:ascii="Courier New" w:hAnsi="Courier New" w:cs="Courier New"/>
          <w:color w:val="000000"/>
          <w:sz w:val="20"/>
          <w:szCs w:val="20"/>
          <w:highlight w:val="white"/>
        </w:rPr>
      </w:pPr>
      <w:ins w:id="3929" w:author="Michael Bell" w:date="2013-05-06T18:07:00Z">
        <w:r>
          <w:rPr>
            <w:rFonts w:ascii="Courier New" w:hAnsi="Courier New" w:cs="Courier New"/>
            <w:color w:val="000000"/>
            <w:sz w:val="20"/>
            <w:szCs w:val="20"/>
            <w:highlight w:val="white"/>
          </w:rPr>
          <w:t xml:space="preserve">  </w:t>
        </w:r>
      </w:ins>
    </w:p>
    <w:p w14:paraId="4A9F6667" w14:textId="77777777" w:rsidR="003A2FEE" w:rsidRDefault="003A2FEE" w:rsidP="003A2FEE">
      <w:pPr>
        <w:autoSpaceDE w:val="0"/>
        <w:autoSpaceDN w:val="0"/>
        <w:adjustRightInd w:val="0"/>
        <w:spacing w:after="0" w:line="240" w:lineRule="auto"/>
        <w:rPr>
          <w:ins w:id="3930" w:author="Michael Bell" w:date="2013-05-06T18:07:00Z"/>
          <w:rFonts w:ascii="Courier New" w:hAnsi="Courier New" w:cs="Courier New"/>
          <w:color w:val="008000"/>
          <w:sz w:val="20"/>
          <w:szCs w:val="20"/>
          <w:highlight w:val="white"/>
        </w:rPr>
      </w:pPr>
      <w:ins w:id="3931"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ins>
    </w:p>
    <w:p w14:paraId="60285F59" w14:textId="77777777" w:rsidR="003A2FEE" w:rsidRDefault="003A2FEE" w:rsidP="003A2FEE">
      <w:pPr>
        <w:autoSpaceDE w:val="0"/>
        <w:autoSpaceDN w:val="0"/>
        <w:adjustRightInd w:val="0"/>
        <w:spacing w:after="0" w:line="240" w:lineRule="auto"/>
        <w:rPr>
          <w:ins w:id="3932" w:author="Michael Bell" w:date="2013-05-06T18:07:00Z"/>
          <w:rFonts w:ascii="Courier New" w:hAnsi="Courier New" w:cs="Courier New"/>
          <w:color w:val="000000"/>
          <w:sz w:val="20"/>
          <w:szCs w:val="20"/>
          <w:highlight w:val="white"/>
        </w:rPr>
      </w:pPr>
      <w:ins w:id="3933"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DEC2AF" w14:textId="77777777" w:rsidR="003A2FEE" w:rsidRDefault="003A2FEE" w:rsidP="003A2FEE">
      <w:pPr>
        <w:autoSpaceDE w:val="0"/>
        <w:autoSpaceDN w:val="0"/>
        <w:adjustRightInd w:val="0"/>
        <w:spacing w:after="0" w:line="240" w:lineRule="auto"/>
        <w:rPr>
          <w:ins w:id="3934" w:author="Michael Bell" w:date="2013-05-06T18:07:00Z"/>
          <w:rFonts w:ascii="Courier New" w:hAnsi="Courier New" w:cs="Courier New"/>
          <w:color w:val="000000"/>
          <w:sz w:val="20"/>
          <w:szCs w:val="20"/>
          <w:highlight w:val="white"/>
        </w:rPr>
      </w:pPr>
      <w:ins w:id="3935"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7DF75E4" w14:textId="77777777" w:rsidR="003A2FEE" w:rsidRDefault="003A2FEE" w:rsidP="003A2FEE">
      <w:pPr>
        <w:autoSpaceDE w:val="0"/>
        <w:autoSpaceDN w:val="0"/>
        <w:adjustRightInd w:val="0"/>
        <w:spacing w:after="0" w:line="240" w:lineRule="auto"/>
        <w:rPr>
          <w:ins w:id="3936" w:author="Michael Bell" w:date="2013-05-06T18:07:00Z"/>
          <w:rFonts w:ascii="Courier New" w:hAnsi="Courier New" w:cs="Courier New"/>
          <w:color w:val="008000"/>
          <w:sz w:val="20"/>
          <w:szCs w:val="20"/>
          <w:highlight w:val="white"/>
        </w:rPr>
      </w:pPr>
      <w:ins w:id="3937"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ins>
    </w:p>
    <w:p w14:paraId="22BA55CA" w14:textId="77777777" w:rsidR="003A2FEE" w:rsidRDefault="003A2FEE" w:rsidP="003A2FEE">
      <w:pPr>
        <w:autoSpaceDE w:val="0"/>
        <w:autoSpaceDN w:val="0"/>
        <w:adjustRightInd w:val="0"/>
        <w:spacing w:after="0" w:line="240" w:lineRule="auto"/>
        <w:rPr>
          <w:ins w:id="3938" w:author="Michael Bell" w:date="2013-05-06T18:07:00Z"/>
          <w:rFonts w:ascii="Courier New" w:hAnsi="Courier New" w:cs="Courier New"/>
          <w:color w:val="000000"/>
          <w:sz w:val="20"/>
          <w:szCs w:val="20"/>
          <w:highlight w:val="white"/>
        </w:rPr>
      </w:pPr>
      <w:ins w:id="3939"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179F56E" w14:textId="77777777" w:rsidR="003A2FEE" w:rsidRDefault="003A2FEE" w:rsidP="003A2FEE">
      <w:pPr>
        <w:autoSpaceDE w:val="0"/>
        <w:autoSpaceDN w:val="0"/>
        <w:adjustRightInd w:val="0"/>
        <w:spacing w:after="0" w:line="240" w:lineRule="auto"/>
        <w:rPr>
          <w:ins w:id="3940" w:author="Michael Bell" w:date="2013-05-06T18:07:00Z"/>
          <w:rFonts w:ascii="Courier New" w:hAnsi="Courier New" w:cs="Courier New"/>
          <w:color w:val="008000"/>
          <w:sz w:val="20"/>
          <w:szCs w:val="20"/>
          <w:highlight w:val="white"/>
        </w:rPr>
      </w:pPr>
      <w:ins w:id="3941"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ins>
    </w:p>
    <w:p w14:paraId="1EC96F01" w14:textId="77777777" w:rsidR="003A2FEE" w:rsidRDefault="003A2FEE" w:rsidP="003A2FEE">
      <w:pPr>
        <w:autoSpaceDE w:val="0"/>
        <w:autoSpaceDN w:val="0"/>
        <w:adjustRightInd w:val="0"/>
        <w:spacing w:after="0" w:line="240" w:lineRule="auto"/>
        <w:rPr>
          <w:ins w:id="3942" w:author="Michael Bell" w:date="2013-05-06T18:07:00Z"/>
          <w:rFonts w:ascii="Courier New" w:hAnsi="Courier New" w:cs="Courier New"/>
          <w:color w:val="000000"/>
          <w:sz w:val="20"/>
          <w:szCs w:val="20"/>
          <w:highlight w:val="white"/>
        </w:rPr>
      </w:pPr>
      <w:ins w:id="3943"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B43E60" w14:textId="779322EF" w:rsidR="00973ACE" w:rsidRDefault="003A2FEE" w:rsidP="003A2FEE">
      <w:pPr>
        <w:autoSpaceDE w:val="0"/>
        <w:autoSpaceDN w:val="0"/>
        <w:adjustRightInd w:val="0"/>
        <w:spacing w:after="0" w:line="240" w:lineRule="auto"/>
        <w:rPr>
          <w:ins w:id="3944" w:author="Michael Bell" w:date="2013-05-06T18:10:00Z"/>
          <w:rFonts w:ascii="Courier New" w:hAnsi="Courier New" w:cs="Courier New"/>
          <w:b/>
          <w:bCs/>
          <w:color w:val="000080"/>
          <w:sz w:val="20"/>
          <w:szCs w:val="20"/>
          <w:highlight w:val="white"/>
        </w:rPr>
      </w:pPr>
      <w:ins w:id="3945" w:author="Michael Bell" w:date="2013-05-06T18:07:00Z">
        <w:r>
          <w:rPr>
            <w:rFonts w:ascii="Courier New" w:hAnsi="Courier New" w:cs="Courier New"/>
            <w:b/>
            <w:bCs/>
            <w:color w:val="000080"/>
            <w:sz w:val="20"/>
            <w:szCs w:val="20"/>
            <w:highlight w:val="white"/>
          </w:rPr>
          <w:t>}</w:t>
        </w:r>
      </w:ins>
    </w:p>
    <w:p w14:paraId="62B03271" w14:textId="77777777" w:rsidR="00973ACE" w:rsidRDefault="00973ACE">
      <w:pPr>
        <w:rPr>
          <w:ins w:id="3946" w:author="Michael Bell" w:date="2013-05-06T18:10:00Z"/>
          <w:rFonts w:ascii="Courier New" w:hAnsi="Courier New" w:cs="Courier New"/>
          <w:b/>
          <w:bCs/>
          <w:color w:val="000080"/>
          <w:sz w:val="20"/>
          <w:szCs w:val="20"/>
          <w:highlight w:val="white"/>
        </w:rPr>
      </w:pPr>
      <w:ins w:id="3947" w:author="Michael Bell" w:date="2013-05-06T18:10:00Z">
        <w:r>
          <w:rPr>
            <w:rFonts w:ascii="Courier New" w:hAnsi="Courier New" w:cs="Courier New"/>
            <w:b/>
            <w:bCs/>
            <w:color w:val="000080"/>
            <w:sz w:val="20"/>
            <w:szCs w:val="20"/>
            <w:highlight w:val="white"/>
          </w:rPr>
          <w:br w:type="page"/>
        </w:r>
      </w:ins>
    </w:p>
    <w:p w14:paraId="65AB4C18" w14:textId="44643349" w:rsidR="003A2FEE" w:rsidRDefault="00973ACE" w:rsidP="00973ACE">
      <w:pPr>
        <w:pStyle w:val="Heading2"/>
        <w:rPr>
          <w:ins w:id="3948" w:author="Michael Bell" w:date="2013-05-06T18:10:00Z"/>
          <w:highlight w:val="white"/>
        </w:rPr>
        <w:pPrChange w:id="3949" w:author="Michael Bell" w:date="2013-05-06T18:10:00Z">
          <w:pPr>
            <w:autoSpaceDE w:val="0"/>
            <w:autoSpaceDN w:val="0"/>
            <w:adjustRightInd w:val="0"/>
            <w:spacing w:after="0" w:line="240" w:lineRule="auto"/>
          </w:pPr>
        </w:pPrChange>
      </w:pPr>
      <w:ins w:id="3950" w:author="Michael Bell" w:date="2013-05-06T18:10:00Z">
        <w:r>
          <w:rPr>
            <w:highlight w:val="white"/>
          </w:rPr>
          <w:lastRenderedPageBreak/>
          <w:t>setBacklight.ino</w:t>
        </w:r>
      </w:ins>
    </w:p>
    <w:p w14:paraId="1FCDB685" w14:textId="77777777" w:rsidR="00973ACE" w:rsidRDefault="00973ACE" w:rsidP="00973ACE">
      <w:pPr>
        <w:autoSpaceDE w:val="0"/>
        <w:autoSpaceDN w:val="0"/>
        <w:adjustRightInd w:val="0"/>
        <w:spacing w:after="0" w:line="240" w:lineRule="auto"/>
        <w:rPr>
          <w:ins w:id="3951" w:author="Michael Bell" w:date="2013-05-06T18:10:00Z"/>
          <w:rFonts w:ascii="Courier New" w:hAnsi="Courier New" w:cs="Courier New"/>
          <w:color w:val="008000"/>
          <w:sz w:val="20"/>
          <w:szCs w:val="20"/>
          <w:highlight w:val="white"/>
        </w:rPr>
      </w:pPr>
      <w:ins w:id="3952" w:author="Michael Bell" w:date="2013-05-06T18:10:00Z">
        <w:r>
          <w:rPr>
            <w:rFonts w:ascii="Courier New" w:hAnsi="Courier New" w:cs="Courier New"/>
            <w:color w:val="008000"/>
            <w:sz w:val="20"/>
            <w:szCs w:val="20"/>
            <w:highlight w:val="white"/>
          </w:rPr>
          <w:t>/*</w:t>
        </w:r>
      </w:ins>
    </w:p>
    <w:p w14:paraId="31DFDE24" w14:textId="77777777" w:rsidR="00973ACE" w:rsidRDefault="00973ACE" w:rsidP="00973ACE">
      <w:pPr>
        <w:autoSpaceDE w:val="0"/>
        <w:autoSpaceDN w:val="0"/>
        <w:adjustRightInd w:val="0"/>
        <w:spacing w:after="0" w:line="240" w:lineRule="auto"/>
        <w:rPr>
          <w:ins w:id="3953" w:author="Michael Bell" w:date="2013-05-06T18:10:00Z"/>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ins w:id="3954" w:author="Michael Bell" w:date="2013-05-06T18:10:00Z"/>
          <w:rFonts w:ascii="Courier New" w:hAnsi="Courier New" w:cs="Courier New"/>
          <w:color w:val="008000"/>
          <w:sz w:val="20"/>
          <w:szCs w:val="20"/>
          <w:highlight w:val="white"/>
        </w:rPr>
      </w:pPr>
      <w:ins w:id="3955" w:author="Michael Bell" w:date="2013-05-06T18:10:00Z">
        <w:r>
          <w:rPr>
            <w:rFonts w:ascii="Courier New" w:hAnsi="Courier New" w:cs="Courier New"/>
            <w:color w:val="008000"/>
            <w:sz w:val="20"/>
            <w:szCs w:val="20"/>
            <w:highlight w:val="white"/>
          </w:rPr>
          <w:t xml:space="preserve"> BELTRAK</w:t>
        </w:r>
      </w:ins>
    </w:p>
    <w:p w14:paraId="33F587FB" w14:textId="77777777" w:rsidR="00973ACE" w:rsidRDefault="00973ACE" w:rsidP="00973ACE">
      <w:pPr>
        <w:autoSpaceDE w:val="0"/>
        <w:autoSpaceDN w:val="0"/>
        <w:adjustRightInd w:val="0"/>
        <w:spacing w:after="0" w:line="240" w:lineRule="auto"/>
        <w:rPr>
          <w:ins w:id="3956" w:author="Michael Bell" w:date="2013-05-06T18:10:00Z"/>
          <w:rFonts w:ascii="Courier New" w:hAnsi="Courier New" w:cs="Courier New"/>
          <w:color w:val="008000"/>
          <w:sz w:val="20"/>
          <w:szCs w:val="20"/>
          <w:highlight w:val="white"/>
        </w:rPr>
      </w:pPr>
      <w:ins w:id="3957" w:author="Michael Bell" w:date="2013-05-06T18:10:00Z">
        <w:r>
          <w:rPr>
            <w:rFonts w:ascii="Courier New" w:hAnsi="Courier New" w:cs="Courier New"/>
            <w:color w:val="008000"/>
            <w:sz w:val="20"/>
            <w:szCs w:val="20"/>
            <w:highlight w:val="white"/>
          </w:rPr>
          <w:t xml:space="preserve"> </w:t>
        </w:r>
      </w:ins>
    </w:p>
    <w:p w14:paraId="6D6E74D5" w14:textId="77777777" w:rsidR="00973ACE" w:rsidRDefault="00973ACE" w:rsidP="00973ACE">
      <w:pPr>
        <w:autoSpaceDE w:val="0"/>
        <w:autoSpaceDN w:val="0"/>
        <w:adjustRightInd w:val="0"/>
        <w:spacing w:after="0" w:line="240" w:lineRule="auto"/>
        <w:rPr>
          <w:ins w:id="3958" w:author="Michael Bell" w:date="2013-05-06T18:10:00Z"/>
          <w:rFonts w:ascii="Courier New" w:hAnsi="Courier New" w:cs="Courier New"/>
          <w:color w:val="008000"/>
          <w:sz w:val="20"/>
          <w:szCs w:val="20"/>
          <w:highlight w:val="white"/>
        </w:rPr>
      </w:pPr>
      <w:ins w:id="3959" w:author="Michael Bell" w:date="2013-05-06T18:10:00Z">
        <w:r>
          <w:rPr>
            <w:rFonts w:ascii="Courier New" w:hAnsi="Courier New" w:cs="Courier New"/>
            <w:color w:val="008000"/>
            <w:sz w:val="20"/>
            <w:szCs w:val="20"/>
            <w:highlight w:val="white"/>
          </w:rPr>
          <w:t xml:space="preserve"> V1.0</w:t>
        </w:r>
      </w:ins>
    </w:p>
    <w:p w14:paraId="4185089D" w14:textId="77777777" w:rsidR="00973ACE" w:rsidRDefault="00973ACE" w:rsidP="00973ACE">
      <w:pPr>
        <w:autoSpaceDE w:val="0"/>
        <w:autoSpaceDN w:val="0"/>
        <w:adjustRightInd w:val="0"/>
        <w:spacing w:after="0" w:line="240" w:lineRule="auto"/>
        <w:rPr>
          <w:ins w:id="3960" w:author="Michael Bell" w:date="2013-05-06T18:10:00Z"/>
          <w:rFonts w:ascii="Courier New" w:hAnsi="Courier New" w:cs="Courier New"/>
          <w:color w:val="008000"/>
          <w:sz w:val="20"/>
          <w:szCs w:val="20"/>
          <w:highlight w:val="white"/>
        </w:rPr>
      </w:pPr>
      <w:ins w:id="3961" w:author="Michael Bell" w:date="2013-05-06T18:10:00Z">
        <w:r>
          <w:rPr>
            <w:rFonts w:ascii="Courier New" w:hAnsi="Courier New" w:cs="Courier New"/>
            <w:color w:val="008000"/>
            <w:sz w:val="20"/>
            <w:szCs w:val="20"/>
            <w:highlight w:val="white"/>
          </w:rPr>
          <w:t xml:space="preserve"> </w:t>
        </w:r>
      </w:ins>
    </w:p>
    <w:p w14:paraId="27A844FB" w14:textId="77777777" w:rsidR="00973ACE" w:rsidRDefault="00973ACE" w:rsidP="00973ACE">
      <w:pPr>
        <w:autoSpaceDE w:val="0"/>
        <w:autoSpaceDN w:val="0"/>
        <w:adjustRightInd w:val="0"/>
        <w:spacing w:after="0" w:line="240" w:lineRule="auto"/>
        <w:rPr>
          <w:ins w:id="3962" w:author="Michael Bell" w:date="2013-05-06T18:10:00Z"/>
          <w:rFonts w:ascii="Courier New" w:hAnsi="Courier New" w:cs="Courier New"/>
          <w:color w:val="008000"/>
          <w:sz w:val="20"/>
          <w:szCs w:val="20"/>
          <w:highlight w:val="white"/>
        </w:rPr>
      </w:pPr>
      <w:ins w:id="3963" w:author="Michael Bell" w:date="2013-05-06T18:10:00Z">
        <w:r>
          <w:rPr>
            <w:rFonts w:ascii="Courier New" w:hAnsi="Courier New" w:cs="Courier New"/>
            <w:color w:val="008000"/>
            <w:sz w:val="20"/>
            <w:szCs w:val="20"/>
            <w:highlight w:val="white"/>
          </w:rPr>
          <w:t xml:space="preserve"> Hornby trainset automation</w:t>
        </w:r>
      </w:ins>
    </w:p>
    <w:p w14:paraId="7D6B11C5" w14:textId="77777777" w:rsidR="00973ACE" w:rsidRDefault="00973ACE" w:rsidP="00973ACE">
      <w:pPr>
        <w:autoSpaceDE w:val="0"/>
        <w:autoSpaceDN w:val="0"/>
        <w:adjustRightInd w:val="0"/>
        <w:spacing w:after="0" w:line="240" w:lineRule="auto"/>
        <w:rPr>
          <w:ins w:id="3964" w:author="Michael Bell" w:date="2013-05-06T18:10:00Z"/>
          <w:rFonts w:ascii="Courier New" w:hAnsi="Courier New" w:cs="Courier New"/>
          <w:color w:val="008000"/>
          <w:sz w:val="20"/>
          <w:szCs w:val="20"/>
          <w:highlight w:val="white"/>
        </w:rPr>
      </w:pPr>
      <w:ins w:id="3965" w:author="Michael Bell" w:date="2013-05-06T18:10:00Z">
        <w:r>
          <w:rPr>
            <w:rFonts w:ascii="Courier New" w:hAnsi="Courier New" w:cs="Courier New"/>
            <w:color w:val="008000"/>
            <w:sz w:val="20"/>
            <w:szCs w:val="20"/>
            <w:highlight w:val="white"/>
          </w:rPr>
          <w:t xml:space="preserve"> </w:t>
        </w:r>
      </w:ins>
    </w:p>
    <w:p w14:paraId="0F95A270" w14:textId="77777777" w:rsidR="00973ACE" w:rsidRDefault="00973ACE" w:rsidP="00973ACE">
      <w:pPr>
        <w:autoSpaceDE w:val="0"/>
        <w:autoSpaceDN w:val="0"/>
        <w:adjustRightInd w:val="0"/>
        <w:spacing w:after="0" w:line="240" w:lineRule="auto"/>
        <w:rPr>
          <w:ins w:id="3966" w:author="Michael Bell" w:date="2013-05-06T18:10:00Z"/>
          <w:rFonts w:ascii="Courier New" w:hAnsi="Courier New" w:cs="Courier New"/>
          <w:color w:val="008000"/>
          <w:sz w:val="20"/>
          <w:szCs w:val="20"/>
          <w:highlight w:val="white"/>
        </w:rPr>
      </w:pPr>
      <w:ins w:id="3967" w:author="Michael Bell" w:date="2013-05-06T18:10:00Z">
        <w:r>
          <w:rPr>
            <w:rFonts w:ascii="Courier New" w:hAnsi="Courier New" w:cs="Courier New"/>
            <w:color w:val="008000"/>
            <w:sz w:val="20"/>
            <w:szCs w:val="20"/>
            <w:highlight w:val="white"/>
          </w:rPr>
          <w:t xml:space="preserve"> By Michael Bell</w:t>
        </w:r>
      </w:ins>
    </w:p>
    <w:p w14:paraId="7A855D81" w14:textId="77777777" w:rsidR="00973ACE" w:rsidRDefault="00973ACE" w:rsidP="00973ACE">
      <w:pPr>
        <w:autoSpaceDE w:val="0"/>
        <w:autoSpaceDN w:val="0"/>
        <w:adjustRightInd w:val="0"/>
        <w:spacing w:after="0" w:line="240" w:lineRule="auto"/>
        <w:rPr>
          <w:ins w:id="3968" w:author="Michael Bell" w:date="2013-05-06T18:10:00Z"/>
          <w:rFonts w:ascii="Courier New" w:hAnsi="Courier New" w:cs="Courier New"/>
          <w:color w:val="008000"/>
          <w:sz w:val="20"/>
          <w:szCs w:val="20"/>
          <w:highlight w:val="white"/>
        </w:rPr>
      </w:pPr>
      <w:ins w:id="3969" w:author="Michael Bell" w:date="2013-05-06T18:10:00Z">
        <w:r>
          <w:rPr>
            <w:rFonts w:ascii="Courier New" w:hAnsi="Courier New" w:cs="Courier New"/>
            <w:color w:val="008000"/>
            <w:sz w:val="20"/>
            <w:szCs w:val="20"/>
            <w:highlight w:val="white"/>
          </w:rPr>
          <w:t xml:space="preserve"> </w:t>
        </w:r>
      </w:ins>
    </w:p>
    <w:p w14:paraId="69610E41" w14:textId="77777777" w:rsidR="00973ACE" w:rsidRDefault="00973ACE" w:rsidP="00973ACE">
      <w:pPr>
        <w:autoSpaceDE w:val="0"/>
        <w:autoSpaceDN w:val="0"/>
        <w:adjustRightInd w:val="0"/>
        <w:spacing w:after="0" w:line="240" w:lineRule="auto"/>
        <w:rPr>
          <w:ins w:id="3970" w:author="Michael Bell" w:date="2013-05-06T18:10:00Z"/>
          <w:rFonts w:ascii="Courier New" w:hAnsi="Courier New" w:cs="Courier New"/>
          <w:color w:val="008000"/>
          <w:sz w:val="20"/>
          <w:szCs w:val="20"/>
          <w:highlight w:val="white"/>
        </w:rPr>
      </w:pPr>
      <w:ins w:id="3971" w:author="Michael Bell" w:date="2013-05-06T18:10:00Z">
        <w:r>
          <w:rPr>
            <w:rFonts w:ascii="Courier New" w:hAnsi="Courier New" w:cs="Courier New"/>
            <w:color w:val="008000"/>
            <w:sz w:val="20"/>
            <w:szCs w:val="20"/>
            <w:highlight w:val="white"/>
          </w:rPr>
          <w:t xml:space="preserve"> Programing started: 02/02/2013 at 14:08</w:t>
        </w:r>
      </w:ins>
    </w:p>
    <w:p w14:paraId="4B6CBF23" w14:textId="77777777" w:rsidR="00973ACE" w:rsidRDefault="00973ACE" w:rsidP="00973ACE">
      <w:pPr>
        <w:autoSpaceDE w:val="0"/>
        <w:autoSpaceDN w:val="0"/>
        <w:adjustRightInd w:val="0"/>
        <w:spacing w:after="0" w:line="240" w:lineRule="auto"/>
        <w:rPr>
          <w:ins w:id="3972" w:author="Michael Bell" w:date="2013-05-06T18:10:00Z"/>
          <w:rFonts w:ascii="Courier New" w:hAnsi="Courier New" w:cs="Courier New"/>
          <w:color w:val="008000"/>
          <w:sz w:val="20"/>
          <w:szCs w:val="20"/>
          <w:highlight w:val="white"/>
        </w:rPr>
      </w:pPr>
      <w:ins w:id="3973" w:author="Michael Bell" w:date="2013-05-06T18:10:00Z">
        <w:r>
          <w:rPr>
            <w:rFonts w:ascii="Courier New" w:hAnsi="Courier New" w:cs="Courier New"/>
            <w:color w:val="008000"/>
            <w:sz w:val="20"/>
            <w:szCs w:val="20"/>
            <w:highlight w:val="white"/>
          </w:rPr>
          <w:t xml:space="preserve"> </w:t>
        </w:r>
      </w:ins>
    </w:p>
    <w:p w14:paraId="25ED6E4B" w14:textId="77777777" w:rsidR="00973ACE" w:rsidRDefault="00973ACE" w:rsidP="00973ACE">
      <w:pPr>
        <w:autoSpaceDE w:val="0"/>
        <w:autoSpaceDN w:val="0"/>
        <w:adjustRightInd w:val="0"/>
        <w:spacing w:after="0" w:line="240" w:lineRule="auto"/>
        <w:rPr>
          <w:ins w:id="3974" w:author="Michael Bell" w:date="2013-05-06T18:10:00Z"/>
          <w:rFonts w:ascii="Courier New" w:hAnsi="Courier New" w:cs="Courier New"/>
          <w:color w:val="008000"/>
          <w:sz w:val="20"/>
          <w:szCs w:val="20"/>
          <w:highlight w:val="white"/>
        </w:rPr>
      </w:pPr>
      <w:ins w:id="3975" w:author="Michael Bell" w:date="2013-05-06T18:10:00Z">
        <w:r>
          <w:rPr>
            <w:rFonts w:ascii="Courier New" w:hAnsi="Courier New" w:cs="Courier New"/>
            <w:color w:val="008000"/>
            <w:sz w:val="20"/>
            <w:szCs w:val="20"/>
            <w:highlight w:val="white"/>
          </w:rPr>
          <w:t xml:space="preserve"> Programing completed: 06/05/2013 at 17:45</w:t>
        </w:r>
      </w:ins>
    </w:p>
    <w:p w14:paraId="20ACFF27" w14:textId="77777777" w:rsidR="00973ACE" w:rsidRDefault="00973ACE" w:rsidP="00973ACE">
      <w:pPr>
        <w:autoSpaceDE w:val="0"/>
        <w:autoSpaceDN w:val="0"/>
        <w:adjustRightInd w:val="0"/>
        <w:spacing w:after="0" w:line="240" w:lineRule="auto"/>
        <w:rPr>
          <w:ins w:id="3976" w:author="Michael Bell" w:date="2013-05-06T18:10:00Z"/>
          <w:rFonts w:ascii="Courier New" w:hAnsi="Courier New" w:cs="Courier New"/>
          <w:color w:val="008000"/>
          <w:sz w:val="20"/>
          <w:szCs w:val="20"/>
          <w:highlight w:val="white"/>
        </w:rPr>
      </w:pPr>
      <w:ins w:id="3977" w:author="Michael Bell" w:date="2013-05-06T18:10:00Z">
        <w:r>
          <w:rPr>
            <w:rFonts w:ascii="Courier New" w:hAnsi="Courier New" w:cs="Courier New"/>
            <w:color w:val="008000"/>
            <w:sz w:val="20"/>
            <w:szCs w:val="20"/>
            <w:highlight w:val="white"/>
          </w:rPr>
          <w:t xml:space="preserve"> </w:t>
        </w:r>
      </w:ins>
    </w:p>
    <w:p w14:paraId="27C52EB8" w14:textId="77777777" w:rsidR="00973ACE" w:rsidRDefault="00973ACE" w:rsidP="00973ACE">
      <w:pPr>
        <w:autoSpaceDE w:val="0"/>
        <w:autoSpaceDN w:val="0"/>
        <w:adjustRightInd w:val="0"/>
        <w:spacing w:after="0" w:line="240" w:lineRule="auto"/>
        <w:rPr>
          <w:ins w:id="3978" w:author="Michael Bell" w:date="2013-05-06T18:10:00Z"/>
          <w:rFonts w:ascii="Courier New" w:hAnsi="Courier New" w:cs="Courier New"/>
          <w:color w:val="000000"/>
          <w:sz w:val="20"/>
          <w:szCs w:val="20"/>
          <w:highlight w:val="white"/>
        </w:rPr>
      </w:pPr>
      <w:ins w:id="3979" w:author="Michael Bell" w:date="2013-05-06T18:10:00Z">
        <w:r>
          <w:rPr>
            <w:rFonts w:ascii="Courier New" w:hAnsi="Courier New" w:cs="Courier New"/>
            <w:color w:val="008000"/>
            <w:sz w:val="20"/>
            <w:szCs w:val="20"/>
            <w:highlight w:val="white"/>
          </w:rPr>
          <w:t xml:space="preserve"> */</w:t>
        </w:r>
      </w:ins>
    </w:p>
    <w:p w14:paraId="529E217C" w14:textId="77777777" w:rsidR="00973ACE" w:rsidRDefault="00973ACE" w:rsidP="00973ACE">
      <w:pPr>
        <w:autoSpaceDE w:val="0"/>
        <w:autoSpaceDN w:val="0"/>
        <w:adjustRightInd w:val="0"/>
        <w:spacing w:after="0" w:line="240" w:lineRule="auto"/>
        <w:rPr>
          <w:ins w:id="3980" w:author="Michael Bell" w:date="2013-05-06T18:10:00Z"/>
          <w:rFonts w:ascii="Courier New" w:hAnsi="Courier New" w:cs="Courier New"/>
          <w:color w:val="000000"/>
          <w:sz w:val="20"/>
          <w:szCs w:val="20"/>
          <w:highlight w:val="white"/>
        </w:rPr>
      </w:pPr>
      <w:ins w:id="3981" w:author="Michael Bell" w:date="2013-05-06T18:10:00Z">
        <w:r>
          <w:rPr>
            <w:rFonts w:ascii="Courier New" w:hAnsi="Courier New" w:cs="Courier New"/>
            <w:color w:val="000000"/>
            <w:sz w:val="20"/>
            <w:szCs w:val="20"/>
            <w:highlight w:val="white"/>
          </w:rPr>
          <w:t xml:space="preserve"> </w:t>
        </w:r>
      </w:ins>
    </w:p>
    <w:p w14:paraId="17776751" w14:textId="77777777" w:rsidR="00973ACE" w:rsidRDefault="00973ACE" w:rsidP="00973ACE">
      <w:pPr>
        <w:autoSpaceDE w:val="0"/>
        <w:autoSpaceDN w:val="0"/>
        <w:adjustRightInd w:val="0"/>
        <w:spacing w:after="0" w:line="240" w:lineRule="auto"/>
        <w:rPr>
          <w:ins w:id="3982" w:author="Michael Bell" w:date="2013-05-06T18:10:00Z"/>
          <w:rFonts w:ascii="Courier New" w:hAnsi="Courier New" w:cs="Courier New"/>
          <w:color w:val="000000"/>
          <w:sz w:val="20"/>
          <w:szCs w:val="20"/>
          <w:highlight w:val="white"/>
        </w:rPr>
      </w:pPr>
      <w:ins w:id="3983" w:author="Michael Bell" w:date="2013-05-06T18:10: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5AC35D06" w14:textId="77777777" w:rsidR="00973ACE" w:rsidRDefault="00973ACE" w:rsidP="00973ACE">
      <w:pPr>
        <w:autoSpaceDE w:val="0"/>
        <w:autoSpaceDN w:val="0"/>
        <w:adjustRightInd w:val="0"/>
        <w:spacing w:after="0" w:line="240" w:lineRule="auto"/>
        <w:rPr>
          <w:ins w:id="3984" w:author="Michael Bell" w:date="2013-05-06T18:10:00Z"/>
          <w:rFonts w:ascii="Courier New" w:hAnsi="Courier New" w:cs="Courier New"/>
          <w:color w:val="000000"/>
          <w:sz w:val="20"/>
          <w:szCs w:val="20"/>
          <w:highlight w:val="white"/>
        </w:rPr>
      </w:pPr>
      <w:ins w:id="3985"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D49DC7" w14:textId="77777777" w:rsidR="00973ACE" w:rsidRDefault="00973ACE" w:rsidP="00973ACE">
      <w:pPr>
        <w:autoSpaceDE w:val="0"/>
        <w:autoSpaceDN w:val="0"/>
        <w:adjustRightInd w:val="0"/>
        <w:spacing w:after="0" w:line="240" w:lineRule="auto"/>
        <w:rPr>
          <w:ins w:id="3986" w:author="Michael Bell" w:date="2013-05-06T18:10:00Z"/>
          <w:rFonts w:ascii="Courier New" w:hAnsi="Courier New" w:cs="Courier New"/>
          <w:color w:val="000000"/>
          <w:sz w:val="20"/>
          <w:szCs w:val="20"/>
          <w:highlight w:val="white"/>
        </w:rPr>
      </w:pPr>
      <w:ins w:id="3987"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EB592AA" w14:textId="77777777" w:rsidR="00973ACE" w:rsidRDefault="00973ACE" w:rsidP="00973ACE">
      <w:pPr>
        <w:autoSpaceDE w:val="0"/>
        <w:autoSpaceDN w:val="0"/>
        <w:adjustRightInd w:val="0"/>
        <w:spacing w:after="0" w:line="240" w:lineRule="auto"/>
        <w:rPr>
          <w:ins w:id="3988" w:author="Michael Bell" w:date="2013-05-06T18:10:00Z"/>
          <w:rFonts w:ascii="Courier New" w:hAnsi="Courier New" w:cs="Courier New"/>
          <w:color w:val="008000"/>
          <w:sz w:val="20"/>
          <w:szCs w:val="20"/>
          <w:highlight w:val="white"/>
        </w:rPr>
      </w:pPr>
      <w:ins w:id="3989"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ins>
    </w:p>
    <w:p w14:paraId="76C86683" w14:textId="77777777" w:rsidR="00973ACE" w:rsidRDefault="00973ACE" w:rsidP="00973ACE">
      <w:pPr>
        <w:autoSpaceDE w:val="0"/>
        <w:autoSpaceDN w:val="0"/>
        <w:adjustRightInd w:val="0"/>
        <w:spacing w:after="0" w:line="240" w:lineRule="auto"/>
        <w:rPr>
          <w:ins w:id="3990" w:author="Michael Bell" w:date="2013-05-06T18:10:00Z"/>
          <w:rFonts w:ascii="Courier New" w:hAnsi="Courier New" w:cs="Courier New"/>
          <w:color w:val="000000"/>
          <w:sz w:val="20"/>
          <w:szCs w:val="20"/>
          <w:highlight w:val="white"/>
        </w:rPr>
      </w:pPr>
      <w:ins w:id="3991" w:author="Michael Bell" w:date="2013-05-06T18:10:00Z">
        <w:r>
          <w:rPr>
            <w:rFonts w:ascii="Courier New" w:hAnsi="Courier New" w:cs="Courier New"/>
            <w:color w:val="000000"/>
            <w:sz w:val="20"/>
            <w:szCs w:val="20"/>
            <w:highlight w:val="white"/>
          </w:rPr>
          <w:t xml:space="preserve">   </w:t>
        </w:r>
      </w:ins>
    </w:p>
    <w:p w14:paraId="011198DE" w14:textId="77777777" w:rsidR="00973ACE" w:rsidRDefault="00973ACE" w:rsidP="00973ACE">
      <w:pPr>
        <w:autoSpaceDE w:val="0"/>
        <w:autoSpaceDN w:val="0"/>
        <w:adjustRightInd w:val="0"/>
        <w:spacing w:after="0" w:line="240" w:lineRule="auto"/>
        <w:rPr>
          <w:ins w:id="3992" w:author="Michael Bell" w:date="2013-05-06T18:10:00Z"/>
          <w:rFonts w:ascii="Courier New" w:hAnsi="Courier New" w:cs="Courier New"/>
          <w:color w:val="000000"/>
          <w:sz w:val="20"/>
          <w:szCs w:val="20"/>
          <w:highlight w:val="white"/>
        </w:rPr>
      </w:pPr>
      <w:ins w:id="3993"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1B223812" w14:textId="77777777" w:rsidR="00973ACE" w:rsidRDefault="00973ACE" w:rsidP="00973ACE">
      <w:pPr>
        <w:autoSpaceDE w:val="0"/>
        <w:autoSpaceDN w:val="0"/>
        <w:adjustRightInd w:val="0"/>
        <w:spacing w:after="0" w:line="240" w:lineRule="auto"/>
        <w:rPr>
          <w:ins w:id="3994" w:author="Michael Bell" w:date="2013-05-06T18:10:00Z"/>
          <w:rFonts w:ascii="Courier New" w:hAnsi="Courier New" w:cs="Courier New"/>
          <w:color w:val="008000"/>
          <w:sz w:val="20"/>
          <w:szCs w:val="20"/>
          <w:highlight w:val="white"/>
        </w:rPr>
      </w:pPr>
      <w:ins w:id="3995"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ins>
    </w:p>
    <w:p w14:paraId="1C8C1090" w14:textId="0ACDBF98" w:rsidR="00973ACE" w:rsidRPr="00973ACE" w:rsidRDefault="00973ACE" w:rsidP="00973ACE">
      <w:pPr>
        <w:rPr>
          <w:ins w:id="3996" w:author="Michael Bell" w:date="2013-05-06T18:07:00Z"/>
          <w:highlight w:val="white"/>
          <w:rPrChange w:id="3997" w:author="Michael Bell" w:date="2013-05-06T18:10:00Z">
            <w:rPr>
              <w:ins w:id="3998" w:author="Michael Bell" w:date="2013-05-06T18:07:00Z"/>
              <w:highlight w:val="white"/>
            </w:rPr>
          </w:rPrChange>
        </w:rPr>
        <w:pPrChange w:id="3999" w:author="Michael Bell" w:date="2013-05-06T18:10:00Z">
          <w:pPr>
            <w:autoSpaceDE w:val="0"/>
            <w:autoSpaceDN w:val="0"/>
            <w:adjustRightInd w:val="0"/>
            <w:spacing w:after="0" w:line="240" w:lineRule="auto"/>
          </w:pPr>
        </w:pPrChange>
      </w:pPr>
      <w:ins w:id="4000"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DC2EE" w14:textId="38BB5C7A" w:rsidR="003A2FEE" w:rsidRDefault="003A2FEE" w:rsidP="003A2FEE">
      <w:pPr>
        <w:rPr>
          <w:ins w:id="4001" w:author="Michael Bell" w:date="2013-05-06T18:00:00Z"/>
        </w:rPr>
        <w:pPrChange w:id="4002" w:author="Michael Bell" w:date="2013-05-06T18:01:00Z">
          <w:pPr/>
        </w:pPrChange>
      </w:pPr>
      <w:ins w:id="4003" w:author="Michael Bell" w:date="2013-05-06T18:00:00Z">
        <w:r>
          <w:br w:type="page"/>
        </w:r>
      </w:ins>
    </w:p>
    <w:p w14:paraId="27DB254D" w14:textId="0DC9A785" w:rsidR="00D3128F" w:rsidDel="003A2FEE" w:rsidRDefault="00D3128F" w:rsidP="002F1085">
      <w:pPr>
        <w:rPr>
          <w:del w:id="4004" w:author="Michael Bell" w:date="2013-05-06T18:07:00Z"/>
        </w:rPr>
      </w:pPr>
    </w:p>
    <w:p w14:paraId="4853E7A9" w14:textId="55EB1516" w:rsidR="002E4C56" w:rsidRDefault="002E4C56" w:rsidP="002E4C56">
      <w:pPr>
        <w:pStyle w:val="Heading1"/>
      </w:pPr>
      <w:bookmarkStart w:id="4005" w:name="_Toc228847797"/>
      <w:r>
        <w:t>Testing</w:t>
      </w:r>
      <w:bookmarkEnd w:id="4005"/>
    </w:p>
    <w:p w14:paraId="33013961" w14:textId="77777777" w:rsidR="0083152B" w:rsidRDefault="0083152B" w:rsidP="0083152B">
      <w:pPr>
        <w:pStyle w:val="Heading3"/>
      </w:pPr>
      <w:r>
        <w:t>interface testing</w:t>
      </w:r>
    </w:p>
    <w:p w14:paraId="40231229" w14:textId="42EB166D" w:rsidR="0083152B" w:rsidRDefault="0083152B" w:rsidP="0083152B">
      <w:pPr>
        <w:pStyle w:val="Heading4"/>
      </w:pPr>
      <w:r>
        <w:t>navigation Through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16EB0E93" w14:textId="77777777" w:rsidTr="008B221E">
        <w:tc>
          <w:tcPr>
            <w:tcW w:w="3080" w:type="dxa"/>
            <w:shd w:val="clear" w:color="auto" w:fill="F2DBDB" w:themeFill="accent2" w:themeFillTint="33"/>
          </w:tcPr>
          <w:p w14:paraId="1C7C73C2" w14:textId="77777777" w:rsidR="0083152B" w:rsidRDefault="0083152B" w:rsidP="008B221E">
            <w:r>
              <w:t>Object</w:t>
            </w:r>
          </w:p>
        </w:tc>
        <w:tc>
          <w:tcPr>
            <w:tcW w:w="3081" w:type="dxa"/>
            <w:shd w:val="clear" w:color="auto" w:fill="F2DBDB" w:themeFill="accent2" w:themeFillTint="33"/>
          </w:tcPr>
          <w:p w14:paraId="6D718A2D" w14:textId="77777777" w:rsidR="0083152B" w:rsidRDefault="0083152B" w:rsidP="008B221E">
            <w:r>
              <w:t>Can be reached</w:t>
            </w:r>
          </w:p>
        </w:tc>
        <w:tc>
          <w:tcPr>
            <w:tcW w:w="3081" w:type="dxa"/>
            <w:shd w:val="clear" w:color="auto" w:fill="F2DBDB" w:themeFill="accent2" w:themeFillTint="33"/>
          </w:tcPr>
          <w:p w14:paraId="37CEE319" w14:textId="77777777" w:rsidR="0083152B" w:rsidRDefault="0083152B" w:rsidP="008B221E">
            <w:r>
              <w:t>Can return to menu</w:t>
            </w:r>
          </w:p>
        </w:tc>
      </w:tr>
      <w:tr w:rsidR="0083152B" w14:paraId="05D51DBB" w14:textId="77777777" w:rsidTr="008B221E">
        <w:tc>
          <w:tcPr>
            <w:tcW w:w="3080" w:type="dxa"/>
            <w:shd w:val="clear" w:color="auto" w:fill="F2DBDB" w:themeFill="accent2" w:themeFillTint="33"/>
          </w:tcPr>
          <w:p w14:paraId="529AE4BC" w14:textId="77777777" w:rsidR="0083152B" w:rsidRDefault="0083152B" w:rsidP="008B221E">
            <w:r>
              <w:t>Destination: Hawkhaven</w:t>
            </w:r>
          </w:p>
        </w:tc>
        <w:tc>
          <w:tcPr>
            <w:tcW w:w="3081" w:type="dxa"/>
          </w:tcPr>
          <w:p w14:paraId="1B45D724" w14:textId="77777777" w:rsidR="0083152B" w:rsidRDefault="0083152B" w:rsidP="008B221E"/>
        </w:tc>
        <w:tc>
          <w:tcPr>
            <w:tcW w:w="3081" w:type="dxa"/>
          </w:tcPr>
          <w:p w14:paraId="615B478F" w14:textId="77777777" w:rsidR="0083152B" w:rsidRDefault="0083152B" w:rsidP="008B221E"/>
        </w:tc>
      </w:tr>
      <w:tr w:rsidR="0083152B" w14:paraId="13D2BF7D" w14:textId="77777777" w:rsidTr="008B221E">
        <w:tc>
          <w:tcPr>
            <w:tcW w:w="3080" w:type="dxa"/>
            <w:shd w:val="clear" w:color="auto" w:fill="F2DBDB" w:themeFill="accent2" w:themeFillTint="33"/>
          </w:tcPr>
          <w:p w14:paraId="5BE24E2C" w14:textId="77777777" w:rsidR="0083152B" w:rsidRDefault="0083152B" w:rsidP="008B221E">
            <w:r>
              <w:t>Destination: Remilo</w:t>
            </w:r>
          </w:p>
        </w:tc>
        <w:tc>
          <w:tcPr>
            <w:tcW w:w="3081" w:type="dxa"/>
          </w:tcPr>
          <w:p w14:paraId="13DDD384" w14:textId="77777777" w:rsidR="0083152B" w:rsidRDefault="0083152B" w:rsidP="008B221E"/>
        </w:tc>
        <w:tc>
          <w:tcPr>
            <w:tcW w:w="3081" w:type="dxa"/>
          </w:tcPr>
          <w:p w14:paraId="40082726" w14:textId="77777777" w:rsidR="0083152B" w:rsidRDefault="0083152B" w:rsidP="008B221E"/>
        </w:tc>
      </w:tr>
      <w:tr w:rsidR="0083152B" w14:paraId="441B13F2" w14:textId="77777777" w:rsidTr="008B221E">
        <w:tc>
          <w:tcPr>
            <w:tcW w:w="3080" w:type="dxa"/>
            <w:shd w:val="clear" w:color="auto" w:fill="F2DBDB" w:themeFill="accent2" w:themeFillTint="33"/>
          </w:tcPr>
          <w:p w14:paraId="1708DA5B" w14:textId="77777777" w:rsidR="0083152B" w:rsidRDefault="0083152B" w:rsidP="008B221E">
            <w:r>
              <w:t>Destination: Allantown</w:t>
            </w:r>
          </w:p>
        </w:tc>
        <w:tc>
          <w:tcPr>
            <w:tcW w:w="3081" w:type="dxa"/>
          </w:tcPr>
          <w:p w14:paraId="49AD9486" w14:textId="77777777" w:rsidR="0083152B" w:rsidRDefault="0083152B" w:rsidP="008B221E"/>
        </w:tc>
        <w:tc>
          <w:tcPr>
            <w:tcW w:w="3081" w:type="dxa"/>
          </w:tcPr>
          <w:p w14:paraId="2327ACC0" w14:textId="77777777" w:rsidR="0083152B" w:rsidRDefault="0083152B" w:rsidP="008B221E"/>
        </w:tc>
      </w:tr>
      <w:tr w:rsidR="0083152B" w14:paraId="64D9C67C" w14:textId="77777777" w:rsidTr="008B221E">
        <w:tc>
          <w:tcPr>
            <w:tcW w:w="3080" w:type="dxa"/>
            <w:shd w:val="clear" w:color="auto" w:fill="F2DBDB" w:themeFill="accent2" w:themeFillTint="33"/>
          </w:tcPr>
          <w:p w14:paraId="5DD90EB8" w14:textId="77777777" w:rsidR="0083152B" w:rsidRDefault="0083152B" w:rsidP="008B221E">
            <w:r>
              <w:t>Destination: Gregville</w:t>
            </w:r>
          </w:p>
        </w:tc>
        <w:tc>
          <w:tcPr>
            <w:tcW w:w="3081" w:type="dxa"/>
          </w:tcPr>
          <w:p w14:paraId="6B168095" w14:textId="77777777" w:rsidR="0083152B" w:rsidRDefault="0083152B" w:rsidP="008B221E"/>
        </w:tc>
        <w:tc>
          <w:tcPr>
            <w:tcW w:w="3081" w:type="dxa"/>
          </w:tcPr>
          <w:p w14:paraId="594FC8DE" w14:textId="77777777" w:rsidR="0083152B" w:rsidRDefault="0083152B" w:rsidP="008B221E"/>
        </w:tc>
      </w:tr>
      <w:tr w:rsidR="0083152B" w14:paraId="5B1BA5BF" w14:textId="77777777" w:rsidTr="008B221E">
        <w:tc>
          <w:tcPr>
            <w:tcW w:w="3080" w:type="dxa"/>
            <w:shd w:val="clear" w:color="auto" w:fill="F2DBDB" w:themeFill="accent2" w:themeFillTint="33"/>
          </w:tcPr>
          <w:p w14:paraId="11A07B16" w14:textId="77777777" w:rsidR="0083152B" w:rsidRDefault="0083152B" w:rsidP="008B221E">
            <w:r>
              <w:t>Destination: Leovetticutte</w:t>
            </w:r>
          </w:p>
        </w:tc>
        <w:tc>
          <w:tcPr>
            <w:tcW w:w="3081" w:type="dxa"/>
          </w:tcPr>
          <w:p w14:paraId="549EAE04" w14:textId="77777777" w:rsidR="0083152B" w:rsidRDefault="0083152B" w:rsidP="008B221E"/>
        </w:tc>
        <w:tc>
          <w:tcPr>
            <w:tcW w:w="3081" w:type="dxa"/>
          </w:tcPr>
          <w:p w14:paraId="6686C40A" w14:textId="77777777" w:rsidR="0083152B" w:rsidRDefault="0083152B" w:rsidP="008B221E"/>
        </w:tc>
      </w:tr>
      <w:tr w:rsidR="0083152B" w14:paraId="3EEF110A" w14:textId="77777777" w:rsidTr="008B221E">
        <w:tc>
          <w:tcPr>
            <w:tcW w:w="3080" w:type="dxa"/>
            <w:shd w:val="clear" w:color="auto" w:fill="F2DBDB" w:themeFill="accent2" w:themeFillTint="33"/>
          </w:tcPr>
          <w:p w14:paraId="4EB282BA" w14:textId="77777777" w:rsidR="0083152B" w:rsidRDefault="0083152B" w:rsidP="008B221E">
            <w:r>
              <w:t>Destination: Regantra</w:t>
            </w:r>
          </w:p>
        </w:tc>
        <w:tc>
          <w:tcPr>
            <w:tcW w:w="3081" w:type="dxa"/>
          </w:tcPr>
          <w:p w14:paraId="314DFA74" w14:textId="77777777" w:rsidR="0083152B" w:rsidRDefault="0083152B" w:rsidP="008B221E"/>
        </w:tc>
        <w:tc>
          <w:tcPr>
            <w:tcW w:w="3081" w:type="dxa"/>
          </w:tcPr>
          <w:p w14:paraId="178E08AA" w14:textId="77777777" w:rsidR="0083152B" w:rsidRDefault="0083152B" w:rsidP="008B221E"/>
        </w:tc>
      </w:tr>
      <w:tr w:rsidR="0083152B" w14:paraId="25638BE4" w14:textId="77777777" w:rsidTr="008B221E">
        <w:tc>
          <w:tcPr>
            <w:tcW w:w="3080" w:type="dxa"/>
            <w:shd w:val="clear" w:color="auto" w:fill="F2DBDB" w:themeFill="accent2" w:themeFillTint="33"/>
          </w:tcPr>
          <w:p w14:paraId="746D77B5" w14:textId="77777777" w:rsidR="0083152B" w:rsidRDefault="0083152B" w:rsidP="008B221E">
            <w:r>
              <w:t>Destination: Vancoville</w:t>
            </w:r>
          </w:p>
        </w:tc>
        <w:tc>
          <w:tcPr>
            <w:tcW w:w="3081" w:type="dxa"/>
          </w:tcPr>
          <w:p w14:paraId="26965B1C" w14:textId="77777777" w:rsidR="0083152B" w:rsidRDefault="0083152B" w:rsidP="008B221E"/>
        </w:tc>
        <w:tc>
          <w:tcPr>
            <w:tcW w:w="3081" w:type="dxa"/>
          </w:tcPr>
          <w:p w14:paraId="7131FA7D" w14:textId="77777777" w:rsidR="0083152B" w:rsidRDefault="0083152B" w:rsidP="008B221E"/>
        </w:tc>
      </w:tr>
      <w:tr w:rsidR="0083152B" w14:paraId="56477D21" w14:textId="77777777" w:rsidTr="008B221E">
        <w:tc>
          <w:tcPr>
            <w:tcW w:w="3080" w:type="dxa"/>
            <w:shd w:val="clear" w:color="auto" w:fill="F2DBDB" w:themeFill="accent2" w:themeFillTint="33"/>
          </w:tcPr>
          <w:p w14:paraId="76FA74AE" w14:textId="77777777" w:rsidR="0083152B" w:rsidRDefault="0083152B" w:rsidP="008B221E">
            <w:r>
              <w:t>Setting: Top Speed</w:t>
            </w:r>
          </w:p>
        </w:tc>
        <w:tc>
          <w:tcPr>
            <w:tcW w:w="3081" w:type="dxa"/>
          </w:tcPr>
          <w:p w14:paraId="015B22AA" w14:textId="77777777" w:rsidR="0083152B" w:rsidRDefault="0083152B" w:rsidP="008B221E"/>
        </w:tc>
        <w:tc>
          <w:tcPr>
            <w:tcW w:w="3081" w:type="dxa"/>
          </w:tcPr>
          <w:p w14:paraId="204D7328" w14:textId="77777777" w:rsidR="0083152B" w:rsidRDefault="0083152B" w:rsidP="008B221E"/>
        </w:tc>
      </w:tr>
      <w:tr w:rsidR="0083152B" w14:paraId="019178B3" w14:textId="77777777" w:rsidTr="008B221E">
        <w:tc>
          <w:tcPr>
            <w:tcW w:w="3080" w:type="dxa"/>
            <w:shd w:val="clear" w:color="auto" w:fill="F2DBDB" w:themeFill="accent2" w:themeFillTint="33"/>
          </w:tcPr>
          <w:p w14:paraId="0F9837CA" w14:textId="77777777" w:rsidR="0083152B" w:rsidRDefault="0083152B" w:rsidP="008B221E">
            <w:r>
              <w:t>Setting: Backlight</w:t>
            </w:r>
          </w:p>
        </w:tc>
        <w:tc>
          <w:tcPr>
            <w:tcW w:w="3081" w:type="dxa"/>
          </w:tcPr>
          <w:p w14:paraId="5DA1059D" w14:textId="77777777" w:rsidR="0083152B" w:rsidRDefault="0083152B" w:rsidP="008B221E"/>
        </w:tc>
        <w:tc>
          <w:tcPr>
            <w:tcW w:w="3081" w:type="dxa"/>
          </w:tcPr>
          <w:p w14:paraId="056151F3" w14:textId="77777777" w:rsidR="0083152B" w:rsidRDefault="0083152B" w:rsidP="008B221E"/>
        </w:tc>
      </w:tr>
    </w:tbl>
    <w:p w14:paraId="44D01EF4" w14:textId="77777777" w:rsidR="0083152B" w:rsidRDefault="0083152B" w:rsidP="0083152B">
      <w:pPr>
        <w:pStyle w:val="Heading4"/>
      </w:pPr>
    </w:p>
    <w:p w14:paraId="60A743F7" w14:textId="4FC82A10" w:rsidR="0083152B" w:rsidRDefault="0083152B" w:rsidP="0083152B">
      <w:pPr>
        <w:pStyle w:val="Heading4"/>
      </w:pPr>
      <w:r>
        <w:t>Selection of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7A910B39" w14:textId="77777777" w:rsidTr="008B221E">
        <w:tc>
          <w:tcPr>
            <w:tcW w:w="3080" w:type="dxa"/>
            <w:shd w:val="clear" w:color="auto" w:fill="F2DBDB" w:themeFill="accent2" w:themeFillTint="33"/>
          </w:tcPr>
          <w:p w14:paraId="0BE7498E" w14:textId="77777777" w:rsidR="0083152B" w:rsidRDefault="0083152B" w:rsidP="008B221E">
            <w:r>
              <w:t>Object</w:t>
            </w:r>
          </w:p>
        </w:tc>
        <w:tc>
          <w:tcPr>
            <w:tcW w:w="3081" w:type="dxa"/>
            <w:shd w:val="clear" w:color="auto" w:fill="F2DBDB" w:themeFill="accent2" w:themeFillTint="33"/>
          </w:tcPr>
          <w:p w14:paraId="42FD7280" w14:textId="77777777" w:rsidR="0083152B" w:rsidRDefault="0083152B" w:rsidP="008B221E">
            <w:r>
              <w:t>Expected Result</w:t>
            </w:r>
          </w:p>
        </w:tc>
        <w:tc>
          <w:tcPr>
            <w:tcW w:w="3081" w:type="dxa"/>
            <w:shd w:val="clear" w:color="auto" w:fill="F2DBDB" w:themeFill="accent2" w:themeFillTint="33"/>
          </w:tcPr>
          <w:p w14:paraId="101E6EE5" w14:textId="77777777" w:rsidR="0083152B" w:rsidRDefault="0083152B" w:rsidP="008B221E">
            <w:r>
              <w:t>Result Met</w:t>
            </w:r>
          </w:p>
        </w:tc>
      </w:tr>
      <w:tr w:rsidR="0083152B" w14:paraId="5F8C17BE" w14:textId="77777777" w:rsidTr="008B221E">
        <w:tc>
          <w:tcPr>
            <w:tcW w:w="3080" w:type="dxa"/>
            <w:shd w:val="clear" w:color="auto" w:fill="F2DBDB" w:themeFill="accent2" w:themeFillTint="33"/>
          </w:tcPr>
          <w:p w14:paraId="29688737" w14:textId="77777777" w:rsidR="0083152B" w:rsidRDefault="0083152B" w:rsidP="008B221E">
            <w:r>
              <w:t>Welcome Page</w:t>
            </w:r>
          </w:p>
        </w:tc>
        <w:tc>
          <w:tcPr>
            <w:tcW w:w="3081" w:type="dxa"/>
            <w:shd w:val="clear" w:color="auto" w:fill="F2DBDB" w:themeFill="accent2" w:themeFillTint="33"/>
          </w:tcPr>
          <w:p w14:paraId="2A18060C" w14:textId="77777777" w:rsidR="0083152B" w:rsidRDefault="0083152B" w:rsidP="008B221E">
            <w:r>
              <w:t>-</w:t>
            </w:r>
          </w:p>
        </w:tc>
        <w:tc>
          <w:tcPr>
            <w:tcW w:w="3081" w:type="dxa"/>
          </w:tcPr>
          <w:p w14:paraId="76ACD59E" w14:textId="77777777" w:rsidR="0083152B" w:rsidRDefault="0083152B" w:rsidP="008B221E"/>
        </w:tc>
      </w:tr>
      <w:tr w:rsidR="0083152B" w14:paraId="37BF23A5" w14:textId="77777777" w:rsidTr="008B221E">
        <w:tc>
          <w:tcPr>
            <w:tcW w:w="3080" w:type="dxa"/>
            <w:shd w:val="clear" w:color="auto" w:fill="F2DBDB" w:themeFill="accent2" w:themeFillTint="33"/>
          </w:tcPr>
          <w:p w14:paraId="1C77ABEB" w14:textId="77777777" w:rsidR="0083152B" w:rsidRDefault="0083152B" w:rsidP="008B221E">
            <w:r>
              <w:t>Destination</w:t>
            </w:r>
          </w:p>
        </w:tc>
        <w:tc>
          <w:tcPr>
            <w:tcW w:w="3081" w:type="dxa"/>
            <w:shd w:val="clear" w:color="auto" w:fill="F2DBDB" w:themeFill="accent2" w:themeFillTint="33"/>
          </w:tcPr>
          <w:p w14:paraId="360B0C52" w14:textId="77777777" w:rsidR="0083152B" w:rsidRDefault="0083152B" w:rsidP="008B221E">
            <w:r>
              <w:t>-</w:t>
            </w:r>
          </w:p>
        </w:tc>
        <w:tc>
          <w:tcPr>
            <w:tcW w:w="3081" w:type="dxa"/>
          </w:tcPr>
          <w:p w14:paraId="60E4773C" w14:textId="77777777" w:rsidR="0083152B" w:rsidRDefault="0083152B" w:rsidP="008B221E"/>
        </w:tc>
      </w:tr>
      <w:tr w:rsidR="0083152B" w14:paraId="52511389" w14:textId="77777777" w:rsidTr="008B221E">
        <w:tc>
          <w:tcPr>
            <w:tcW w:w="3080" w:type="dxa"/>
            <w:shd w:val="clear" w:color="auto" w:fill="F2DBDB" w:themeFill="accent2" w:themeFillTint="33"/>
          </w:tcPr>
          <w:p w14:paraId="3AC74B88" w14:textId="77777777" w:rsidR="0083152B" w:rsidRDefault="0083152B" w:rsidP="008B221E">
            <w:r>
              <w:t>Destination: Hawkhaven</w:t>
            </w:r>
          </w:p>
        </w:tc>
        <w:tc>
          <w:tcPr>
            <w:tcW w:w="3081" w:type="dxa"/>
            <w:shd w:val="clear" w:color="auto" w:fill="F2DBDB" w:themeFill="accent2" w:themeFillTint="33"/>
          </w:tcPr>
          <w:p w14:paraId="0AA96B0A" w14:textId="77777777" w:rsidR="0083152B" w:rsidRDefault="0083152B" w:rsidP="008B221E">
            <w:r>
              <w:t>Select Instruction Set 1</w:t>
            </w:r>
          </w:p>
        </w:tc>
        <w:tc>
          <w:tcPr>
            <w:tcW w:w="3081" w:type="dxa"/>
          </w:tcPr>
          <w:p w14:paraId="207C0ED0" w14:textId="77777777" w:rsidR="0083152B" w:rsidRDefault="0083152B" w:rsidP="008B221E"/>
        </w:tc>
      </w:tr>
      <w:tr w:rsidR="0083152B" w14:paraId="06F9C90C" w14:textId="77777777" w:rsidTr="008B221E">
        <w:tc>
          <w:tcPr>
            <w:tcW w:w="3080" w:type="dxa"/>
            <w:shd w:val="clear" w:color="auto" w:fill="F2DBDB" w:themeFill="accent2" w:themeFillTint="33"/>
          </w:tcPr>
          <w:p w14:paraId="0B673DAC" w14:textId="77777777" w:rsidR="0083152B" w:rsidRDefault="0083152B" w:rsidP="008B221E">
            <w:r>
              <w:t>Destination: Remilo</w:t>
            </w:r>
          </w:p>
        </w:tc>
        <w:tc>
          <w:tcPr>
            <w:tcW w:w="3081" w:type="dxa"/>
            <w:shd w:val="clear" w:color="auto" w:fill="F2DBDB" w:themeFill="accent2" w:themeFillTint="33"/>
          </w:tcPr>
          <w:p w14:paraId="12B5AD3A" w14:textId="77777777" w:rsidR="0083152B" w:rsidRDefault="0083152B" w:rsidP="008B221E">
            <w:r>
              <w:t>Select Instruction Set 2</w:t>
            </w:r>
          </w:p>
        </w:tc>
        <w:tc>
          <w:tcPr>
            <w:tcW w:w="3081" w:type="dxa"/>
          </w:tcPr>
          <w:p w14:paraId="5EC35752" w14:textId="77777777" w:rsidR="0083152B" w:rsidRDefault="0083152B" w:rsidP="008B221E"/>
        </w:tc>
      </w:tr>
      <w:tr w:rsidR="0083152B" w14:paraId="23E0A782" w14:textId="77777777" w:rsidTr="008B221E">
        <w:tc>
          <w:tcPr>
            <w:tcW w:w="3080" w:type="dxa"/>
            <w:shd w:val="clear" w:color="auto" w:fill="F2DBDB" w:themeFill="accent2" w:themeFillTint="33"/>
          </w:tcPr>
          <w:p w14:paraId="37A2862F" w14:textId="77777777" w:rsidR="0083152B" w:rsidRDefault="0083152B" w:rsidP="008B221E">
            <w:r>
              <w:t>Destination: Allantown</w:t>
            </w:r>
          </w:p>
        </w:tc>
        <w:tc>
          <w:tcPr>
            <w:tcW w:w="3081" w:type="dxa"/>
            <w:shd w:val="clear" w:color="auto" w:fill="F2DBDB" w:themeFill="accent2" w:themeFillTint="33"/>
          </w:tcPr>
          <w:p w14:paraId="71029515" w14:textId="77777777" w:rsidR="0083152B" w:rsidRDefault="0083152B" w:rsidP="008B221E">
            <w:r>
              <w:t>Select Instruction Set 3</w:t>
            </w:r>
          </w:p>
        </w:tc>
        <w:tc>
          <w:tcPr>
            <w:tcW w:w="3081" w:type="dxa"/>
          </w:tcPr>
          <w:p w14:paraId="0B1E48EF" w14:textId="77777777" w:rsidR="0083152B" w:rsidRDefault="0083152B" w:rsidP="008B221E"/>
        </w:tc>
      </w:tr>
      <w:tr w:rsidR="0083152B" w14:paraId="1000FCD2" w14:textId="77777777" w:rsidTr="008B221E">
        <w:tc>
          <w:tcPr>
            <w:tcW w:w="3080" w:type="dxa"/>
            <w:shd w:val="clear" w:color="auto" w:fill="F2DBDB" w:themeFill="accent2" w:themeFillTint="33"/>
          </w:tcPr>
          <w:p w14:paraId="7C86DFEB" w14:textId="77777777" w:rsidR="0083152B" w:rsidRDefault="0083152B" w:rsidP="008B221E">
            <w:r>
              <w:t>Destination: Gregville</w:t>
            </w:r>
          </w:p>
        </w:tc>
        <w:tc>
          <w:tcPr>
            <w:tcW w:w="3081" w:type="dxa"/>
            <w:shd w:val="clear" w:color="auto" w:fill="F2DBDB" w:themeFill="accent2" w:themeFillTint="33"/>
          </w:tcPr>
          <w:p w14:paraId="5D493554" w14:textId="77777777" w:rsidR="0083152B" w:rsidRDefault="0083152B" w:rsidP="008B221E">
            <w:r>
              <w:t>Select Instruction Set 4</w:t>
            </w:r>
          </w:p>
        </w:tc>
        <w:tc>
          <w:tcPr>
            <w:tcW w:w="3081" w:type="dxa"/>
          </w:tcPr>
          <w:p w14:paraId="5C8FB433" w14:textId="77777777" w:rsidR="0083152B" w:rsidRDefault="0083152B" w:rsidP="008B221E"/>
        </w:tc>
      </w:tr>
      <w:tr w:rsidR="0083152B" w14:paraId="7AA9E8B1" w14:textId="77777777" w:rsidTr="008B221E">
        <w:tc>
          <w:tcPr>
            <w:tcW w:w="3080" w:type="dxa"/>
            <w:shd w:val="clear" w:color="auto" w:fill="F2DBDB" w:themeFill="accent2" w:themeFillTint="33"/>
          </w:tcPr>
          <w:p w14:paraId="10EFB42C" w14:textId="77777777" w:rsidR="0083152B" w:rsidRDefault="0083152B" w:rsidP="008B221E">
            <w:r>
              <w:t>Destination: Leovetticutte</w:t>
            </w:r>
          </w:p>
        </w:tc>
        <w:tc>
          <w:tcPr>
            <w:tcW w:w="3081" w:type="dxa"/>
            <w:shd w:val="clear" w:color="auto" w:fill="F2DBDB" w:themeFill="accent2" w:themeFillTint="33"/>
          </w:tcPr>
          <w:p w14:paraId="56DFB215" w14:textId="77777777" w:rsidR="0083152B" w:rsidRDefault="0083152B" w:rsidP="008B221E">
            <w:r>
              <w:t>Select Instruction Set 5</w:t>
            </w:r>
          </w:p>
        </w:tc>
        <w:tc>
          <w:tcPr>
            <w:tcW w:w="3081" w:type="dxa"/>
          </w:tcPr>
          <w:p w14:paraId="5EBFAF03" w14:textId="77777777" w:rsidR="0083152B" w:rsidRDefault="0083152B" w:rsidP="008B221E"/>
        </w:tc>
      </w:tr>
      <w:tr w:rsidR="0083152B" w14:paraId="58A5BA11" w14:textId="77777777" w:rsidTr="008B221E">
        <w:tc>
          <w:tcPr>
            <w:tcW w:w="3080" w:type="dxa"/>
            <w:shd w:val="clear" w:color="auto" w:fill="F2DBDB" w:themeFill="accent2" w:themeFillTint="33"/>
          </w:tcPr>
          <w:p w14:paraId="6350D000" w14:textId="77777777" w:rsidR="0083152B" w:rsidRDefault="0083152B" w:rsidP="008B221E">
            <w:r>
              <w:t>Destination: Regantra</w:t>
            </w:r>
          </w:p>
        </w:tc>
        <w:tc>
          <w:tcPr>
            <w:tcW w:w="3081" w:type="dxa"/>
            <w:shd w:val="clear" w:color="auto" w:fill="F2DBDB" w:themeFill="accent2" w:themeFillTint="33"/>
          </w:tcPr>
          <w:p w14:paraId="2E487A06" w14:textId="77777777" w:rsidR="0083152B" w:rsidRDefault="0083152B" w:rsidP="008B221E">
            <w:r>
              <w:t>Select Instruction Set 6</w:t>
            </w:r>
          </w:p>
        </w:tc>
        <w:tc>
          <w:tcPr>
            <w:tcW w:w="3081" w:type="dxa"/>
          </w:tcPr>
          <w:p w14:paraId="2D7E12D8" w14:textId="77777777" w:rsidR="0083152B" w:rsidRDefault="0083152B" w:rsidP="008B221E"/>
        </w:tc>
      </w:tr>
      <w:tr w:rsidR="0083152B" w14:paraId="31192FC1" w14:textId="77777777" w:rsidTr="008B221E">
        <w:tc>
          <w:tcPr>
            <w:tcW w:w="3080" w:type="dxa"/>
            <w:shd w:val="clear" w:color="auto" w:fill="F2DBDB" w:themeFill="accent2" w:themeFillTint="33"/>
          </w:tcPr>
          <w:p w14:paraId="68DFF098" w14:textId="77777777" w:rsidR="0083152B" w:rsidRDefault="0083152B" w:rsidP="008B221E">
            <w:r>
              <w:t>Destination: Vancoville</w:t>
            </w:r>
          </w:p>
        </w:tc>
        <w:tc>
          <w:tcPr>
            <w:tcW w:w="3081" w:type="dxa"/>
            <w:shd w:val="clear" w:color="auto" w:fill="F2DBDB" w:themeFill="accent2" w:themeFillTint="33"/>
          </w:tcPr>
          <w:p w14:paraId="721DEFED" w14:textId="77777777" w:rsidR="0083152B" w:rsidRDefault="0083152B" w:rsidP="008B221E">
            <w:r>
              <w:t>Select Instruction Set 7</w:t>
            </w:r>
          </w:p>
        </w:tc>
        <w:tc>
          <w:tcPr>
            <w:tcW w:w="3081" w:type="dxa"/>
          </w:tcPr>
          <w:p w14:paraId="018A48D8" w14:textId="77777777" w:rsidR="0083152B" w:rsidRDefault="0083152B" w:rsidP="008B221E"/>
        </w:tc>
      </w:tr>
      <w:tr w:rsidR="0083152B" w14:paraId="5D430F43" w14:textId="77777777" w:rsidTr="008B221E">
        <w:tc>
          <w:tcPr>
            <w:tcW w:w="3080" w:type="dxa"/>
            <w:shd w:val="clear" w:color="auto" w:fill="F2DBDB" w:themeFill="accent2" w:themeFillTint="33"/>
          </w:tcPr>
          <w:p w14:paraId="2E49DC2D" w14:textId="77777777" w:rsidR="0083152B" w:rsidRDefault="0083152B" w:rsidP="008B221E">
            <w:r>
              <w:t>Settings</w:t>
            </w:r>
          </w:p>
        </w:tc>
        <w:tc>
          <w:tcPr>
            <w:tcW w:w="3081" w:type="dxa"/>
            <w:shd w:val="clear" w:color="auto" w:fill="F2DBDB" w:themeFill="accent2" w:themeFillTint="33"/>
          </w:tcPr>
          <w:p w14:paraId="62908040" w14:textId="77777777" w:rsidR="0083152B" w:rsidRDefault="0083152B" w:rsidP="008B221E">
            <w:r>
              <w:t>-</w:t>
            </w:r>
          </w:p>
        </w:tc>
        <w:tc>
          <w:tcPr>
            <w:tcW w:w="3081" w:type="dxa"/>
          </w:tcPr>
          <w:p w14:paraId="5C950DE6" w14:textId="77777777" w:rsidR="0083152B" w:rsidRDefault="0083152B" w:rsidP="008B221E"/>
        </w:tc>
      </w:tr>
      <w:tr w:rsidR="0083152B" w14:paraId="633ADCE1" w14:textId="77777777" w:rsidTr="008B221E">
        <w:tc>
          <w:tcPr>
            <w:tcW w:w="3080" w:type="dxa"/>
            <w:shd w:val="clear" w:color="auto" w:fill="F2DBDB" w:themeFill="accent2" w:themeFillTint="33"/>
          </w:tcPr>
          <w:p w14:paraId="70AD6DF4" w14:textId="77777777" w:rsidR="0083152B" w:rsidRDefault="0083152B" w:rsidP="008B221E">
            <w:r>
              <w:t>Setting: Top Speed</w:t>
            </w:r>
          </w:p>
        </w:tc>
        <w:tc>
          <w:tcPr>
            <w:tcW w:w="3081" w:type="dxa"/>
            <w:shd w:val="clear" w:color="auto" w:fill="F2DBDB" w:themeFill="accent2" w:themeFillTint="33"/>
          </w:tcPr>
          <w:p w14:paraId="48602A11" w14:textId="77777777" w:rsidR="0083152B" w:rsidRDefault="0083152B" w:rsidP="008B221E">
            <w:r>
              <w:t>Open Speed Selector</w:t>
            </w:r>
          </w:p>
        </w:tc>
        <w:tc>
          <w:tcPr>
            <w:tcW w:w="3081" w:type="dxa"/>
          </w:tcPr>
          <w:p w14:paraId="2C3AB4E7" w14:textId="77777777" w:rsidR="0083152B" w:rsidRDefault="0083152B" w:rsidP="008B221E"/>
        </w:tc>
      </w:tr>
      <w:tr w:rsidR="0083152B" w14:paraId="3E79649E" w14:textId="77777777" w:rsidTr="008B221E">
        <w:tc>
          <w:tcPr>
            <w:tcW w:w="3080" w:type="dxa"/>
            <w:shd w:val="clear" w:color="auto" w:fill="F2DBDB" w:themeFill="accent2" w:themeFillTint="33"/>
          </w:tcPr>
          <w:p w14:paraId="64389135" w14:textId="77777777" w:rsidR="0083152B" w:rsidRDefault="0083152B" w:rsidP="008B221E">
            <w:r>
              <w:t>Setting: Backlight</w:t>
            </w:r>
          </w:p>
        </w:tc>
        <w:tc>
          <w:tcPr>
            <w:tcW w:w="3081" w:type="dxa"/>
            <w:shd w:val="clear" w:color="auto" w:fill="F2DBDB" w:themeFill="accent2" w:themeFillTint="33"/>
          </w:tcPr>
          <w:p w14:paraId="6927868D" w14:textId="77777777" w:rsidR="0083152B" w:rsidRDefault="0083152B" w:rsidP="008B221E">
            <w:r>
              <w:t>Open Backlight Setter</w:t>
            </w:r>
          </w:p>
        </w:tc>
        <w:tc>
          <w:tcPr>
            <w:tcW w:w="3081" w:type="dxa"/>
          </w:tcPr>
          <w:p w14:paraId="2C61C96F" w14:textId="77777777" w:rsidR="0083152B" w:rsidRDefault="0083152B" w:rsidP="008B221E"/>
        </w:tc>
      </w:tr>
    </w:tbl>
    <w:p w14:paraId="5215CB34" w14:textId="1B824A55" w:rsidR="0083152B" w:rsidRDefault="0083152B" w:rsidP="0083152B"/>
    <w:p w14:paraId="706A55E0" w14:textId="77777777" w:rsidR="0083152B" w:rsidRDefault="0083152B">
      <w:r>
        <w:br w:type="page"/>
      </w:r>
    </w:p>
    <w:p w14:paraId="0080342C" w14:textId="4D02992E" w:rsidR="0083152B" w:rsidRDefault="0083152B" w:rsidP="0083152B">
      <w:pPr>
        <w:pStyle w:val="Heading4"/>
      </w:pPr>
      <w:r>
        <w:lastRenderedPageBreak/>
        <w:t>Navigation Boundry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14:paraId="60DDB823" w14:textId="77777777" w:rsidTr="008B221E">
        <w:tc>
          <w:tcPr>
            <w:tcW w:w="2310" w:type="dxa"/>
            <w:shd w:val="clear" w:color="auto" w:fill="F2DBDB" w:themeFill="accent2" w:themeFillTint="33"/>
          </w:tcPr>
          <w:p w14:paraId="515E2066" w14:textId="77777777" w:rsidR="0083152B" w:rsidRDefault="0083152B" w:rsidP="008B221E">
            <w:r>
              <w:t>Object</w:t>
            </w:r>
          </w:p>
        </w:tc>
        <w:tc>
          <w:tcPr>
            <w:tcW w:w="2310" w:type="dxa"/>
            <w:shd w:val="clear" w:color="auto" w:fill="F2DBDB" w:themeFill="accent2" w:themeFillTint="33"/>
          </w:tcPr>
          <w:p w14:paraId="230DCD89" w14:textId="77777777" w:rsidR="0083152B" w:rsidRDefault="0083152B" w:rsidP="008B221E">
            <w:r>
              <w:t>Direction</w:t>
            </w:r>
          </w:p>
        </w:tc>
        <w:tc>
          <w:tcPr>
            <w:tcW w:w="2311" w:type="dxa"/>
            <w:shd w:val="clear" w:color="auto" w:fill="F2DBDB" w:themeFill="accent2" w:themeFillTint="33"/>
          </w:tcPr>
          <w:p w14:paraId="6392D5F6" w14:textId="77777777" w:rsidR="0083152B" w:rsidRDefault="0083152B" w:rsidP="008B221E">
            <w:r>
              <w:t>Expected Result</w:t>
            </w:r>
          </w:p>
        </w:tc>
        <w:tc>
          <w:tcPr>
            <w:tcW w:w="2311" w:type="dxa"/>
            <w:shd w:val="clear" w:color="auto" w:fill="F2DBDB" w:themeFill="accent2" w:themeFillTint="33"/>
          </w:tcPr>
          <w:p w14:paraId="13272C5D" w14:textId="77777777" w:rsidR="0083152B" w:rsidRDefault="0083152B" w:rsidP="008B221E">
            <w:r>
              <w:t>Result Met</w:t>
            </w:r>
          </w:p>
        </w:tc>
      </w:tr>
      <w:tr w:rsidR="0083152B" w14:paraId="72A65EF8" w14:textId="77777777" w:rsidTr="008B221E">
        <w:tc>
          <w:tcPr>
            <w:tcW w:w="2310" w:type="dxa"/>
            <w:shd w:val="clear" w:color="auto" w:fill="F2DBDB" w:themeFill="accent2" w:themeFillTint="33"/>
          </w:tcPr>
          <w:p w14:paraId="34EDF414" w14:textId="77777777" w:rsidR="0083152B" w:rsidRDefault="0083152B" w:rsidP="008B221E">
            <w:r>
              <w:t>Welcome page</w:t>
            </w:r>
          </w:p>
        </w:tc>
        <w:tc>
          <w:tcPr>
            <w:tcW w:w="2310" w:type="dxa"/>
            <w:shd w:val="clear" w:color="auto" w:fill="F2DBDB" w:themeFill="accent2" w:themeFillTint="33"/>
          </w:tcPr>
          <w:p w14:paraId="27B9632E" w14:textId="77777777" w:rsidR="0083152B" w:rsidRDefault="0083152B" w:rsidP="008B221E">
            <w:r>
              <w:t>Up</w:t>
            </w:r>
          </w:p>
        </w:tc>
        <w:tc>
          <w:tcPr>
            <w:tcW w:w="2311" w:type="dxa"/>
            <w:shd w:val="clear" w:color="auto" w:fill="F2DBDB" w:themeFill="accent2" w:themeFillTint="33"/>
          </w:tcPr>
          <w:p w14:paraId="0E1EB33B" w14:textId="77777777" w:rsidR="0083152B" w:rsidRDefault="0083152B" w:rsidP="008B221E">
            <w:r>
              <w:t>-</w:t>
            </w:r>
          </w:p>
        </w:tc>
        <w:tc>
          <w:tcPr>
            <w:tcW w:w="2311" w:type="dxa"/>
          </w:tcPr>
          <w:p w14:paraId="4ACE97E7" w14:textId="77777777" w:rsidR="0083152B" w:rsidRDefault="0083152B" w:rsidP="008B221E"/>
        </w:tc>
      </w:tr>
      <w:tr w:rsidR="0083152B" w14:paraId="32A85E73" w14:textId="77777777" w:rsidTr="008B221E">
        <w:tc>
          <w:tcPr>
            <w:tcW w:w="2310" w:type="dxa"/>
            <w:shd w:val="clear" w:color="auto" w:fill="F2DBDB" w:themeFill="accent2" w:themeFillTint="33"/>
          </w:tcPr>
          <w:p w14:paraId="73963911" w14:textId="77777777" w:rsidR="0083152B" w:rsidRDefault="0083152B" w:rsidP="008B221E"/>
        </w:tc>
        <w:tc>
          <w:tcPr>
            <w:tcW w:w="2310" w:type="dxa"/>
            <w:shd w:val="clear" w:color="auto" w:fill="F2DBDB" w:themeFill="accent2" w:themeFillTint="33"/>
          </w:tcPr>
          <w:p w14:paraId="65182D72" w14:textId="77777777" w:rsidR="0083152B" w:rsidRDefault="0083152B" w:rsidP="008B221E">
            <w:r>
              <w:t>Down</w:t>
            </w:r>
          </w:p>
        </w:tc>
        <w:tc>
          <w:tcPr>
            <w:tcW w:w="2311" w:type="dxa"/>
            <w:shd w:val="clear" w:color="auto" w:fill="F2DBDB" w:themeFill="accent2" w:themeFillTint="33"/>
          </w:tcPr>
          <w:p w14:paraId="6B945A62" w14:textId="77777777" w:rsidR="0083152B" w:rsidRDefault="0083152B" w:rsidP="008B221E">
            <w:r>
              <w:t>-</w:t>
            </w:r>
          </w:p>
        </w:tc>
        <w:tc>
          <w:tcPr>
            <w:tcW w:w="2311" w:type="dxa"/>
          </w:tcPr>
          <w:p w14:paraId="355C57FD" w14:textId="77777777" w:rsidR="0083152B" w:rsidRDefault="0083152B" w:rsidP="008B221E"/>
        </w:tc>
      </w:tr>
      <w:tr w:rsidR="0083152B" w14:paraId="6FDF884C" w14:textId="77777777" w:rsidTr="008B221E">
        <w:tc>
          <w:tcPr>
            <w:tcW w:w="2310" w:type="dxa"/>
            <w:shd w:val="clear" w:color="auto" w:fill="F2DBDB" w:themeFill="accent2" w:themeFillTint="33"/>
          </w:tcPr>
          <w:p w14:paraId="003C3DF2" w14:textId="77777777" w:rsidR="0083152B" w:rsidRDefault="0083152B" w:rsidP="008B221E"/>
        </w:tc>
        <w:tc>
          <w:tcPr>
            <w:tcW w:w="2310" w:type="dxa"/>
            <w:shd w:val="clear" w:color="auto" w:fill="F2DBDB" w:themeFill="accent2" w:themeFillTint="33"/>
          </w:tcPr>
          <w:p w14:paraId="22210A10" w14:textId="77777777" w:rsidR="0083152B" w:rsidRDefault="0083152B" w:rsidP="008B221E">
            <w:r>
              <w:t>Left</w:t>
            </w:r>
          </w:p>
        </w:tc>
        <w:tc>
          <w:tcPr>
            <w:tcW w:w="2311" w:type="dxa"/>
            <w:shd w:val="clear" w:color="auto" w:fill="F2DBDB" w:themeFill="accent2" w:themeFillTint="33"/>
          </w:tcPr>
          <w:p w14:paraId="688BD48A" w14:textId="77777777" w:rsidR="0083152B" w:rsidRDefault="0083152B" w:rsidP="008B221E">
            <w:r>
              <w:t>-</w:t>
            </w:r>
          </w:p>
        </w:tc>
        <w:tc>
          <w:tcPr>
            <w:tcW w:w="2311" w:type="dxa"/>
          </w:tcPr>
          <w:p w14:paraId="57659A5B" w14:textId="77777777" w:rsidR="0083152B" w:rsidRDefault="0083152B" w:rsidP="008B221E"/>
        </w:tc>
      </w:tr>
      <w:tr w:rsidR="0083152B" w14:paraId="1BF7DB50" w14:textId="77777777" w:rsidTr="008B221E">
        <w:tc>
          <w:tcPr>
            <w:tcW w:w="2310" w:type="dxa"/>
            <w:shd w:val="clear" w:color="auto" w:fill="F2DBDB" w:themeFill="accent2" w:themeFillTint="33"/>
          </w:tcPr>
          <w:p w14:paraId="6D7CB362" w14:textId="77777777" w:rsidR="0083152B" w:rsidRDefault="0083152B" w:rsidP="008B221E"/>
        </w:tc>
        <w:tc>
          <w:tcPr>
            <w:tcW w:w="2310" w:type="dxa"/>
            <w:shd w:val="clear" w:color="auto" w:fill="F2DBDB" w:themeFill="accent2" w:themeFillTint="33"/>
          </w:tcPr>
          <w:p w14:paraId="63FAA678" w14:textId="77777777" w:rsidR="0083152B" w:rsidRDefault="0083152B" w:rsidP="008B221E">
            <w:r>
              <w:t>Right</w:t>
            </w:r>
          </w:p>
        </w:tc>
        <w:tc>
          <w:tcPr>
            <w:tcW w:w="2311" w:type="dxa"/>
            <w:shd w:val="clear" w:color="auto" w:fill="F2DBDB" w:themeFill="accent2" w:themeFillTint="33"/>
          </w:tcPr>
          <w:p w14:paraId="21D12AC7" w14:textId="77777777" w:rsidR="0083152B" w:rsidRDefault="0083152B" w:rsidP="008B221E">
            <w:r>
              <w:t>Destination</w:t>
            </w:r>
          </w:p>
        </w:tc>
        <w:tc>
          <w:tcPr>
            <w:tcW w:w="2311" w:type="dxa"/>
          </w:tcPr>
          <w:p w14:paraId="7062DE52" w14:textId="77777777" w:rsidR="0083152B" w:rsidRDefault="0083152B" w:rsidP="008B221E"/>
        </w:tc>
      </w:tr>
      <w:tr w:rsidR="0083152B" w14:paraId="6B2B4036" w14:textId="77777777" w:rsidTr="008B221E">
        <w:tc>
          <w:tcPr>
            <w:tcW w:w="2310" w:type="dxa"/>
            <w:shd w:val="clear" w:color="auto" w:fill="F2DBDB" w:themeFill="accent2" w:themeFillTint="33"/>
          </w:tcPr>
          <w:p w14:paraId="0EA558B8" w14:textId="77777777" w:rsidR="0083152B" w:rsidRDefault="0083152B" w:rsidP="008B221E">
            <w:r>
              <w:t>Destinations</w:t>
            </w:r>
          </w:p>
        </w:tc>
        <w:tc>
          <w:tcPr>
            <w:tcW w:w="2310" w:type="dxa"/>
            <w:shd w:val="clear" w:color="auto" w:fill="F2DBDB" w:themeFill="accent2" w:themeFillTint="33"/>
          </w:tcPr>
          <w:p w14:paraId="78493759" w14:textId="77777777" w:rsidR="0083152B" w:rsidRDefault="0083152B" w:rsidP="008B221E">
            <w:r>
              <w:t>Up</w:t>
            </w:r>
          </w:p>
        </w:tc>
        <w:tc>
          <w:tcPr>
            <w:tcW w:w="2311" w:type="dxa"/>
            <w:shd w:val="clear" w:color="auto" w:fill="F2DBDB" w:themeFill="accent2" w:themeFillTint="33"/>
          </w:tcPr>
          <w:p w14:paraId="2BDD4D7D" w14:textId="77777777" w:rsidR="0083152B" w:rsidRDefault="0083152B" w:rsidP="008B221E">
            <w:r>
              <w:t>-</w:t>
            </w:r>
          </w:p>
        </w:tc>
        <w:tc>
          <w:tcPr>
            <w:tcW w:w="2311" w:type="dxa"/>
          </w:tcPr>
          <w:p w14:paraId="63F28D7F" w14:textId="77777777" w:rsidR="0083152B" w:rsidRDefault="0083152B" w:rsidP="008B221E"/>
        </w:tc>
      </w:tr>
      <w:tr w:rsidR="0083152B" w14:paraId="0C1A2533" w14:textId="77777777" w:rsidTr="008B221E">
        <w:tc>
          <w:tcPr>
            <w:tcW w:w="2310" w:type="dxa"/>
            <w:shd w:val="clear" w:color="auto" w:fill="F2DBDB" w:themeFill="accent2" w:themeFillTint="33"/>
          </w:tcPr>
          <w:p w14:paraId="754B5A37" w14:textId="77777777" w:rsidR="0083152B" w:rsidRDefault="0083152B" w:rsidP="008B221E"/>
        </w:tc>
        <w:tc>
          <w:tcPr>
            <w:tcW w:w="2310" w:type="dxa"/>
            <w:shd w:val="clear" w:color="auto" w:fill="F2DBDB" w:themeFill="accent2" w:themeFillTint="33"/>
          </w:tcPr>
          <w:p w14:paraId="66D0E0E5" w14:textId="77777777" w:rsidR="0083152B" w:rsidRDefault="0083152B" w:rsidP="008B221E">
            <w:r>
              <w:t>Down</w:t>
            </w:r>
          </w:p>
        </w:tc>
        <w:tc>
          <w:tcPr>
            <w:tcW w:w="2311" w:type="dxa"/>
            <w:shd w:val="clear" w:color="auto" w:fill="F2DBDB" w:themeFill="accent2" w:themeFillTint="33"/>
          </w:tcPr>
          <w:p w14:paraId="7650A733" w14:textId="77777777" w:rsidR="0083152B" w:rsidRDefault="0083152B" w:rsidP="008B221E">
            <w:r>
              <w:t>Settings</w:t>
            </w:r>
          </w:p>
        </w:tc>
        <w:tc>
          <w:tcPr>
            <w:tcW w:w="2311" w:type="dxa"/>
          </w:tcPr>
          <w:p w14:paraId="0F2B52F4" w14:textId="77777777" w:rsidR="0083152B" w:rsidRDefault="0083152B" w:rsidP="008B221E"/>
        </w:tc>
      </w:tr>
      <w:tr w:rsidR="0083152B" w14:paraId="05458E0A" w14:textId="77777777" w:rsidTr="008B221E">
        <w:tc>
          <w:tcPr>
            <w:tcW w:w="2310" w:type="dxa"/>
            <w:shd w:val="clear" w:color="auto" w:fill="F2DBDB" w:themeFill="accent2" w:themeFillTint="33"/>
          </w:tcPr>
          <w:p w14:paraId="6211BEBC" w14:textId="77777777" w:rsidR="0083152B" w:rsidRDefault="0083152B" w:rsidP="008B221E"/>
        </w:tc>
        <w:tc>
          <w:tcPr>
            <w:tcW w:w="2310" w:type="dxa"/>
            <w:shd w:val="clear" w:color="auto" w:fill="F2DBDB" w:themeFill="accent2" w:themeFillTint="33"/>
          </w:tcPr>
          <w:p w14:paraId="5DCF2EC0" w14:textId="77777777" w:rsidR="0083152B" w:rsidRDefault="0083152B" w:rsidP="008B221E">
            <w:r>
              <w:t>Left</w:t>
            </w:r>
          </w:p>
        </w:tc>
        <w:tc>
          <w:tcPr>
            <w:tcW w:w="2311" w:type="dxa"/>
            <w:shd w:val="clear" w:color="auto" w:fill="F2DBDB" w:themeFill="accent2" w:themeFillTint="33"/>
          </w:tcPr>
          <w:p w14:paraId="704170A3" w14:textId="77777777" w:rsidR="0083152B" w:rsidRDefault="0083152B" w:rsidP="008B221E">
            <w:r>
              <w:t>Welcome Page</w:t>
            </w:r>
          </w:p>
        </w:tc>
        <w:tc>
          <w:tcPr>
            <w:tcW w:w="2311" w:type="dxa"/>
          </w:tcPr>
          <w:p w14:paraId="198B04D8" w14:textId="77777777" w:rsidR="0083152B" w:rsidRDefault="0083152B" w:rsidP="008B221E"/>
        </w:tc>
      </w:tr>
      <w:tr w:rsidR="0083152B" w14:paraId="54B6E7F0" w14:textId="77777777" w:rsidTr="008B221E">
        <w:tc>
          <w:tcPr>
            <w:tcW w:w="2310" w:type="dxa"/>
            <w:shd w:val="clear" w:color="auto" w:fill="F2DBDB" w:themeFill="accent2" w:themeFillTint="33"/>
          </w:tcPr>
          <w:p w14:paraId="5866D89E" w14:textId="77777777" w:rsidR="0083152B" w:rsidRDefault="0083152B" w:rsidP="008B221E"/>
        </w:tc>
        <w:tc>
          <w:tcPr>
            <w:tcW w:w="2310" w:type="dxa"/>
            <w:shd w:val="clear" w:color="auto" w:fill="F2DBDB" w:themeFill="accent2" w:themeFillTint="33"/>
          </w:tcPr>
          <w:p w14:paraId="7C910E12" w14:textId="77777777" w:rsidR="0083152B" w:rsidRDefault="0083152B" w:rsidP="008B221E">
            <w:r>
              <w:t>Right</w:t>
            </w:r>
          </w:p>
        </w:tc>
        <w:tc>
          <w:tcPr>
            <w:tcW w:w="2311" w:type="dxa"/>
            <w:shd w:val="clear" w:color="auto" w:fill="F2DBDB" w:themeFill="accent2" w:themeFillTint="33"/>
          </w:tcPr>
          <w:p w14:paraId="63D5BF39" w14:textId="77777777" w:rsidR="0083152B" w:rsidRDefault="0083152B" w:rsidP="008B221E">
            <w:r>
              <w:t>Hawkhaven</w:t>
            </w:r>
          </w:p>
        </w:tc>
        <w:tc>
          <w:tcPr>
            <w:tcW w:w="2311" w:type="dxa"/>
          </w:tcPr>
          <w:p w14:paraId="1A15E31F" w14:textId="77777777" w:rsidR="0083152B" w:rsidRDefault="0083152B" w:rsidP="008B221E"/>
        </w:tc>
      </w:tr>
      <w:tr w:rsidR="0083152B" w14:paraId="13A57DC3" w14:textId="77777777" w:rsidTr="008B221E">
        <w:tc>
          <w:tcPr>
            <w:tcW w:w="2310" w:type="dxa"/>
            <w:shd w:val="clear" w:color="auto" w:fill="F2DBDB" w:themeFill="accent2" w:themeFillTint="33"/>
          </w:tcPr>
          <w:p w14:paraId="07ECCD90" w14:textId="77777777" w:rsidR="0083152B" w:rsidRDefault="0083152B" w:rsidP="008B221E">
            <w:r>
              <w:t>Settings</w:t>
            </w:r>
          </w:p>
        </w:tc>
        <w:tc>
          <w:tcPr>
            <w:tcW w:w="2310" w:type="dxa"/>
            <w:shd w:val="clear" w:color="auto" w:fill="F2DBDB" w:themeFill="accent2" w:themeFillTint="33"/>
          </w:tcPr>
          <w:p w14:paraId="2296CBF4" w14:textId="77777777" w:rsidR="0083152B" w:rsidRDefault="0083152B" w:rsidP="008B221E">
            <w:r>
              <w:t>Up</w:t>
            </w:r>
          </w:p>
        </w:tc>
        <w:tc>
          <w:tcPr>
            <w:tcW w:w="2311" w:type="dxa"/>
            <w:shd w:val="clear" w:color="auto" w:fill="F2DBDB" w:themeFill="accent2" w:themeFillTint="33"/>
          </w:tcPr>
          <w:p w14:paraId="0E1B23CA" w14:textId="77777777" w:rsidR="0083152B" w:rsidRDefault="0083152B" w:rsidP="008B221E">
            <w:r>
              <w:t>Destinations</w:t>
            </w:r>
          </w:p>
        </w:tc>
        <w:tc>
          <w:tcPr>
            <w:tcW w:w="2311" w:type="dxa"/>
          </w:tcPr>
          <w:p w14:paraId="4238AF2F" w14:textId="77777777" w:rsidR="0083152B" w:rsidRDefault="0083152B" w:rsidP="008B221E"/>
        </w:tc>
      </w:tr>
      <w:tr w:rsidR="0083152B" w14:paraId="0BD03358" w14:textId="77777777" w:rsidTr="008B221E">
        <w:tc>
          <w:tcPr>
            <w:tcW w:w="2310" w:type="dxa"/>
            <w:shd w:val="clear" w:color="auto" w:fill="F2DBDB" w:themeFill="accent2" w:themeFillTint="33"/>
          </w:tcPr>
          <w:p w14:paraId="4ED65397" w14:textId="77777777" w:rsidR="0083152B" w:rsidRDefault="0083152B" w:rsidP="008B221E"/>
        </w:tc>
        <w:tc>
          <w:tcPr>
            <w:tcW w:w="2310" w:type="dxa"/>
            <w:shd w:val="clear" w:color="auto" w:fill="F2DBDB" w:themeFill="accent2" w:themeFillTint="33"/>
          </w:tcPr>
          <w:p w14:paraId="0F51B913" w14:textId="77777777" w:rsidR="0083152B" w:rsidRDefault="0083152B" w:rsidP="008B221E">
            <w:r>
              <w:t>Down</w:t>
            </w:r>
          </w:p>
        </w:tc>
        <w:tc>
          <w:tcPr>
            <w:tcW w:w="2311" w:type="dxa"/>
            <w:shd w:val="clear" w:color="auto" w:fill="F2DBDB" w:themeFill="accent2" w:themeFillTint="33"/>
          </w:tcPr>
          <w:p w14:paraId="4D35D2FC" w14:textId="77777777" w:rsidR="0083152B" w:rsidRDefault="0083152B" w:rsidP="008B221E">
            <w:r>
              <w:t>-</w:t>
            </w:r>
          </w:p>
        </w:tc>
        <w:tc>
          <w:tcPr>
            <w:tcW w:w="2311" w:type="dxa"/>
          </w:tcPr>
          <w:p w14:paraId="24EBF985" w14:textId="77777777" w:rsidR="0083152B" w:rsidRDefault="0083152B" w:rsidP="008B221E"/>
        </w:tc>
      </w:tr>
      <w:tr w:rsidR="0083152B" w14:paraId="66E9B64A" w14:textId="77777777" w:rsidTr="008B221E">
        <w:tc>
          <w:tcPr>
            <w:tcW w:w="2310" w:type="dxa"/>
            <w:shd w:val="clear" w:color="auto" w:fill="F2DBDB" w:themeFill="accent2" w:themeFillTint="33"/>
          </w:tcPr>
          <w:p w14:paraId="4D4E6A25" w14:textId="77777777" w:rsidR="0083152B" w:rsidRDefault="0083152B" w:rsidP="008B221E"/>
        </w:tc>
        <w:tc>
          <w:tcPr>
            <w:tcW w:w="2310" w:type="dxa"/>
            <w:shd w:val="clear" w:color="auto" w:fill="F2DBDB" w:themeFill="accent2" w:themeFillTint="33"/>
          </w:tcPr>
          <w:p w14:paraId="544AE99A" w14:textId="77777777" w:rsidR="0083152B" w:rsidRDefault="0083152B" w:rsidP="008B221E">
            <w:r>
              <w:t>Left</w:t>
            </w:r>
          </w:p>
        </w:tc>
        <w:tc>
          <w:tcPr>
            <w:tcW w:w="2311" w:type="dxa"/>
            <w:shd w:val="clear" w:color="auto" w:fill="F2DBDB" w:themeFill="accent2" w:themeFillTint="33"/>
          </w:tcPr>
          <w:p w14:paraId="58F0A2D1" w14:textId="77777777" w:rsidR="0083152B" w:rsidRDefault="0083152B" w:rsidP="008B221E">
            <w:r>
              <w:t>Welcome Page</w:t>
            </w:r>
          </w:p>
        </w:tc>
        <w:tc>
          <w:tcPr>
            <w:tcW w:w="2311" w:type="dxa"/>
          </w:tcPr>
          <w:p w14:paraId="22A31F05" w14:textId="77777777" w:rsidR="0083152B" w:rsidRDefault="0083152B" w:rsidP="008B221E"/>
        </w:tc>
      </w:tr>
      <w:tr w:rsidR="0083152B" w14:paraId="3792CC70" w14:textId="77777777" w:rsidTr="008B221E">
        <w:tc>
          <w:tcPr>
            <w:tcW w:w="2310" w:type="dxa"/>
            <w:shd w:val="clear" w:color="auto" w:fill="F2DBDB" w:themeFill="accent2" w:themeFillTint="33"/>
          </w:tcPr>
          <w:p w14:paraId="2F032CEB" w14:textId="77777777" w:rsidR="0083152B" w:rsidRDefault="0083152B" w:rsidP="008B221E"/>
        </w:tc>
        <w:tc>
          <w:tcPr>
            <w:tcW w:w="2310" w:type="dxa"/>
            <w:shd w:val="clear" w:color="auto" w:fill="F2DBDB" w:themeFill="accent2" w:themeFillTint="33"/>
          </w:tcPr>
          <w:p w14:paraId="27DF0CC3" w14:textId="77777777" w:rsidR="0083152B" w:rsidRDefault="0083152B" w:rsidP="008B221E">
            <w:r>
              <w:t>Right</w:t>
            </w:r>
          </w:p>
        </w:tc>
        <w:tc>
          <w:tcPr>
            <w:tcW w:w="2311" w:type="dxa"/>
            <w:shd w:val="clear" w:color="auto" w:fill="F2DBDB" w:themeFill="accent2" w:themeFillTint="33"/>
          </w:tcPr>
          <w:p w14:paraId="32F96311" w14:textId="77777777" w:rsidR="0083152B" w:rsidRDefault="0083152B" w:rsidP="008B221E">
            <w:r>
              <w:t>Top Speed</w:t>
            </w:r>
          </w:p>
        </w:tc>
        <w:tc>
          <w:tcPr>
            <w:tcW w:w="2311" w:type="dxa"/>
          </w:tcPr>
          <w:p w14:paraId="245A4EEE" w14:textId="77777777" w:rsidR="0083152B" w:rsidRDefault="0083152B" w:rsidP="008B221E"/>
        </w:tc>
      </w:tr>
      <w:tr w:rsidR="0083152B" w14:paraId="44104099" w14:textId="77777777" w:rsidTr="008B221E">
        <w:tc>
          <w:tcPr>
            <w:tcW w:w="2310" w:type="dxa"/>
            <w:shd w:val="clear" w:color="auto" w:fill="F2DBDB" w:themeFill="accent2" w:themeFillTint="33"/>
          </w:tcPr>
          <w:p w14:paraId="15B9C593" w14:textId="77777777" w:rsidR="0083152B" w:rsidRDefault="0083152B" w:rsidP="008B221E">
            <w:r>
              <w:t>Hawkhaven</w:t>
            </w:r>
          </w:p>
        </w:tc>
        <w:tc>
          <w:tcPr>
            <w:tcW w:w="2310" w:type="dxa"/>
            <w:shd w:val="clear" w:color="auto" w:fill="F2DBDB" w:themeFill="accent2" w:themeFillTint="33"/>
          </w:tcPr>
          <w:p w14:paraId="12DD4690" w14:textId="77777777" w:rsidR="0083152B" w:rsidRDefault="0083152B" w:rsidP="008B221E">
            <w:r>
              <w:t>Up</w:t>
            </w:r>
          </w:p>
        </w:tc>
        <w:tc>
          <w:tcPr>
            <w:tcW w:w="2311" w:type="dxa"/>
            <w:shd w:val="clear" w:color="auto" w:fill="F2DBDB" w:themeFill="accent2" w:themeFillTint="33"/>
          </w:tcPr>
          <w:p w14:paraId="4DE8B197" w14:textId="77777777" w:rsidR="0083152B" w:rsidRDefault="0083152B" w:rsidP="008B221E">
            <w:r>
              <w:t>-</w:t>
            </w:r>
          </w:p>
        </w:tc>
        <w:tc>
          <w:tcPr>
            <w:tcW w:w="2311" w:type="dxa"/>
          </w:tcPr>
          <w:p w14:paraId="72F1DF4B" w14:textId="77777777" w:rsidR="0083152B" w:rsidRDefault="0083152B" w:rsidP="008B221E"/>
        </w:tc>
      </w:tr>
      <w:tr w:rsidR="0083152B" w14:paraId="68565085" w14:textId="77777777" w:rsidTr="008B221E">
        <w:tc>
          <w:tcPr>
            <w:tcW w:w="2310" w:type="dxa"/>
            <w:shd w:val="clear" w:color="auto" w:fill="F2DBDB" w:themeFill="accent2" w:themeFillTint="33"/>
          </w:tcPr>
          <w:p w14:paraId="3E8B0D44" w14:textId="77777777" w:rsidR="0083152B" w:rsidRDefault="0083152B" w:rsidP="008B221E"/>
        </w:tc>
        <w:tc>
          <w:tcPr>
            <w:tcW w:w="2310" w:type="dxa"/>
            <w:shd w:val="clear" w:color="auto" w:fill="F2DBDB" w:themeFill="accent2" w:themeFillTint="33"/>
          </w:tcPr>
          <w:p w14:paraId="7788C1D1" w14:textId="77777777" w:rsidR="0083152B" w:rsidRDefault="0083152B" w:rsidP="008B221E">
            <w:r>
              <w:t>Down</w:t>
            </w:r>
          </w:p>
        </w:tc>
        <w:tc>
          <w:tcPr>
            <w:tcW w:w="2311" w:type="dxa"/>
            <w:shd w:val="clear" w:color="auto" w:fill="F2DBDB" w:themeFill="accent2" w:themeFillTint="33"/>
          </w:tcPr>
          <w:p w14:paraId="54806024" w14:textId="77777777" w:rsidR="0083152B" w:rsidRDefault="0083152B" w:rsidP="008B221E">
            <w:r>
              <w:t>Remilo</w:t>
            </w:r>
          </w:p>
        </w:tc>
        <w:tc>
          <w:tcPr>
            <w:tcW w:w="2311" w:type="dxa"/>
          </w:tcPr>
          <w:p w14:paraId="5BF53099" w14:textId="77777777" w:rsidR="0083152B" w:rsidRDefault="0083152B" w:rsidP="008B221E"/>
        </w:tc>
      </w:tr>
      <w:tr w:rsidR="0083152B" w14:paraId="1B1A21A6" w14:textId="77777777" w:rsidTr="008B221E">
        <w:tc>
          <w:tcPr>
            <w:tcW w:w="2310" w:type="dxa"/>
            <w:shd w:val="clear" w:color="auto" w:fill="F2DBDB" w:themeFill="accent2" w:themeFillTint="33"/>
          </w:tcPr>
          <w:p w14:paraId="525BF095" w14:textId="77777777" w:rsidR="0083152B" w:rsidRDefault="0083152B" w:rsidP="008B221E"/>
        </w:tc>
        <w:tc>
          <w:tcPr>
            <w:tcW w:w="2310" w:type="dxa"/>
            <w:shd w:val="clear" w:color="auto" w:fill="F2DBDB" w:themeFill="accent2" w:themeFillTint="33"/>
          </w:tcPr>
          <w:p w14:paraId="2C295E0B" w14:textId="77777777" w:rsidR="0083152B" w:rsidRDefault="0083152B" w:rsidP="008B221E">
            <w:r>
              <w:t>Left</w:t>
            </w:r>
          </w:p>
        </w:tc>
        <w:tc>
          <w:tcPr>
            <w:tcW w:w="2311" w:type="dxa"/>
            <w:shd w:val="clear" w:color="auto" w:fill="F2DBDB" w:themeFill="accent2" w:themeFillTint="33"/>
          </w:tcPr>
          <w:p w14:paraId="4A09A4A3" w14:textId="77777777" w:rsidR="0083152B" w:rsidRDefault="0083152B" w:rsidP="008B221E">
            <w:r>
              <w:t>Destinations</w:t>
            </w:r>
          </w:p>
        </w:tc>
        <w:tc>
          <w:tcPr>
            <w:tcW w:w="2311" w:type="dxa"/>
          </w:tcPr>
          <w:p w14:paraId="6EFDD67B" w14:textId="77777777" w:rsidR="0083152B" w:rsidRDefault="0083152B" w:rsidP="008B221E"/>
        </w:tc>
      </w:tr>
      <w:tr w:rsidR="0083152B" w14:paraId="6D8DDAB5" w14:textId="77777777" w:rsidTr="008B221E">
        <w:tc>
          <w:tcPr>
            <w:tcW w:w="2310" w:type="dxa"/>
            <w:shd w:val="clear" w:color="auto" w:fill="F2DBDB" w:themeFill="accent2" w:themeFillTint="33"/>
          </w:tcPr>
          <w:p w14:paraId="5489A59C" w14:textId="77777777" w:rsidR="0083152B" w:rsidRDefault="0083152B" w:rsidP="008B221E"/>
        </w:tc>
        <w:tc>
          <w:tcPr>
            <w:tcW w:w="2310" w:type="dxa"/>
            <w:shd w:val="clear" w:color="auto" w:fill="F2DBDB" w:themeFill="accent2" w:themeFillTint="33"/>
          </w:tcPr>
          <w:p w14:paraId="3FA33660" w14:textId="77777777" w:rsidR="0083152B" w:rsidRDefault="0083152B" w:rsidP="008B221E">
            <w:r>
              <w:t>Right</w:t>
            </w:r>
          </w:p>
        </w:tc>
        <w:tc>
          <w:tcPr>
            <w:tcW w:w="2311" w:type="dxa"/>
            <w:shd w:val="clear" w:color="auto" w:fill="F2DBDB" w:themeFill="accent2" w:themeFillTint="33"/>
          </w:tcPr>
          <w:p w14:paraId="7369DF82" w14:textId="77777777" w:rsidR="0083152B" w:rsidRDefault="0083152B" w:rsidP="008B221E">
            <w:r>
              <w:t>-</w:t>
            </w:r>
          </w:p>
        </w:tc>
        <w:tc>
          <w:tcPr>
            <w:tcW w:w="2311" w:type="dxa"/>
          </w:tcPr>
          <w:p w14:paraId="3FB067E0" w14:textId="77777777" w:rsidR="0083152B" w:rsidRDefault="0083152B" w:rsidP="008B221E"/>
        </w:tc>
      </w:tr>
      <w:tr w:rsidR="0083152B" w14:paraId="7034629A" w14:textId="77777777" w:rsidTr="008B221E">
        <w:tc>
          <w:tcPr>
            <w:tcW w:w="2310" w:type="dxa"/>
            <w:shd w:val="clear" w:color="auto" w:fill="F2DBDB" w:themeFill="accent2" w:themeFillTint="33"/>
          </w:tcPr>
          <w:p w14:paraId="760C45E4" w14:textId="77777777" w:rsidR="0083152B" w:rsidRDefault="0083152B" w:rsidP="008B221E">
            <w:r>
              <w:t>Remilo</w:t>
            </w:r>
          </w:p>
        </w:tc>
        <w:tc>
          <w:tcPr>
            <w:tcW w:w="2310" w:type="dxa"/>
            <w:shd w:val="clear" w:color="auto" w:fill="F2DBDB" w:themeFill="accent2" w:themeFillTint="33"/>
          </w:tcPr>
          <w:p w14:paraId="4FE22AA5" w14:textId="77777777" w:rsidR="0083152B" w:rsidRDefault="0083152B" w:rsidP="008B221E">
            <w:r>
              <w:t>Up</w:t>
            </w:r>
          </w:p>
        </w:tc>
        <w:tc>
          <w:tcPr>
            <w:tcW w:w="2311" w:type="dxa"/>
            <w:shd w:val="clear" w:color="auto" w:fill="F2DBDB" w:themeFill="accent2" w:themeFillTint="33"/>
          </w:tcPr>
          <w:p w14:paraId="328AEEA8" w14:textId="77777777" w:rsidR="0083152B" w:rsidRDefault="0083152B" w:rsidP="008B221E">
            <w:r>
              <w:t>Hawkhaven</w:t>
            </w:r>
          </w:p>
        </w:tc>
        <w:tc>
          <w:tcPr>
            <w:tcW w:w="2311" w:type="dxa"/>
          </w:tcPr>
          <w:p w14:paraId="16F28065" w14:textId="77777777" w:rsidR="0083152B" w:rsidRDefault="0083152B" w:rsidP="008B221E"/>
        </w:tc>
      </w:tr>
      <w:tr w:rsidR="0083152B" w14:paraId="1BA0B149" w14:textId="77777777" w:rsidTr="008B221E">
        <w:tc>
          <w:tcPr>
            <w:tcW w:w="2310" w:type="dxa"/>
            <w:shd w:val="clear" w:color="auto" w:fill="F2DBDB" w:themeFill="accent2" w:themeFillTint="33"/>
          </w:tcPr>
          <w:p w14:paraId="24B7ABD4" w14:textId="77777777" w:rsidR="0083152B" w:rsidRDefault="0083152B" w:rsidP="008B221E"/>
        </w:tc>
        <w:tc>
          <w:tcPr>
            <w:tcW w:w="2310" w:type="dxa"/>
            <w:shd w:val="clear" w:color="auto" w:fill="F2DBDB" w:themeFill="accent2" w:themeFillTint="33"/>
          </w:tcPr>
          <w:p w14:paraId="35479D7D" w14:textId="77777777" w:rsidR="0083152B" w:rsidRDefault="0083152B" w:rsidP="008B221E">
            <w:r>
              <w:t>Down</w:t>
            </w:r>
          </w:p>
        </w:tc>
        <w:tc>
          <w:tcPr>
            <w:tcW w:w="2311" w:type="dxa"/>
            <w:shd w:val="clear" w:color="auto" w:fill="F2DBDB" w:themeFill="accent2" w:themeFillTint="33"/>
          </w:tcPr>
          <w:p w14:paraId="1771841A" w14:textId="77777777" w:rsidR="0083152B" w:rsidRDefault="0083152B" w:rsidP="008B221E">
            <w:r>
              <w:t>Allantown</w:t>
            </w:r>
          </w:p>
        </w:tc>
        <w:tc>
          <w:tcPr>
            <w:tcW w:w="2311" w:type="dxa"/>
          </w:tcPr>
          <w:p w14:paraId="78E59C0E" w14:textId="77777777" w:rsidR="0083152B" w:rsidRDefault="0083152B" w:rsidP="008B221E"/>
        </w:tc>
      </w:tr>
      <w:tr w:rsidR="0083152B" w14:paraId="3E45FE46" w14:textId="77777777" w:rsidTr="008B221E">
        <w:tc>
          <w:tcPr>
            <w:tcW w:w="2310" w:type="dxa"/>
            <w:shd w:val="clear" w:color="auto" w:fill="F2DBDB" w:themeFill="accent2" w:themeFillTint="33"/>
          </w:tcPr>
          <w:p w14:paraId="7EBDFC15" w14:textId="77777777" w:rsidR="0083152B" w:rsidRDefault="0083152B" w:rsidP="008B221E"/>
        </w:tc>
        <w:tc>
          <w:tcPr>
            <w:tcW w:w="2310" w:type="dxa"/>
            <w:shd w:val="clear" w:color="auto" w:fill="F2DBDB" w:themeFill="accent2" w:themeFillTint="33"/>
          </w:tcPr>
          <w:p w14:paraId="597CA52B" w14:textId="77777777" w:rsidR="0083152B" w:rsidRDefault="0083152B" w:rsidP="008B221E">
            <w:r>
              <w:t>Left</w:t>
            </w:r>
          </w:p>
        </w:tc>
        <w:tc>
          <w:tcPr>
            <w:tcW w:w="2311" w:type="dxa"/>
            <w:shd w:val="clear" w:color="auto" w:fill="F2DBDB" w:themeFill="accent2" w:themeFillTint="33"/>
          </w:tcPr>
          <w:p w14:paraId="1DD9400F" w14:textId="77777777" w:rsidR="0083152B" w:rsidRDefault="0083152B" w:rsidP="008B221E">
            <w:r>
              <w:t>Destinations</w:t>
            </w:r>
          </w:p>
        </w:tc>
        <w:tc>
          <w:tcPr>
            <w:tcW w:w="2311" w:type="dxa"/>
          </w:tcPr>
          <w:p w14:paraId="327B4655" w14:textId="77777777" w:rsidR="0083152B" w:rsidRDefault="0083152B" w:rsidP="008B221E"/>
        </w:tc>
      </w:tr>
      <w:tr w:rsidR="0083152B" w14:paraId="0A60B924" w14:textId="77777777" w:rsidTr="008B221E">
        <w:tc>
          <w:tcPr>
            <w:tcW w:w="2310" w:type="dxa"/>
            <w:shd w:val="clear" w:color="auto" w:fill="F2DBDB" w:themeFill="accent2" w:themeFillTint="33"/>
          </w:tcPr>
          <w:p w14:paraId="1E38A3A4" w14:textId="77777777" w:rsidR="0083152B" w:rsidRDefault="0083152B" w:rsidP="008B221E"/>
        </w:tc>
        <w:tc>
          <w:tcPr>
            <w:tcW w:w="2310" w:type="dxa"/>
            <w:shd w:val="clear" w:color="auto" w:fill="F2DBDB" w:themeFill="accent2" w:themeFillTint="33"/>
          </w:tcPr>
          <w:p w14:paraId="7DEA86BE" w14:textId="77777777" w:rsidR="0083152B" w:rsidRDefault="0083152B" w:rsidP="008B221E">
            <w:r>
              <w:t>Right</w:t>
            </w:r>
          </w:p>
        </w:tc>
        <w:tc>
          <w:tcPr>
            <w:tcW w:w="2311" w:type="dxa"/>
            <w:shd w:val="clear" w:color="auto" w:fill="F2DBDB" w:themeFill="accent2" w:themeFillTint="33"/>
          </w:tcPr>
          <w:p w14:paraId="294021C2" w14:textId="77777777" w:rsidR="0083152B" w:rsidRDefault="0083152B" w:rsidP="008B221E">
            <w:r>
              <w:t>-</w:t>
            </w:r>
          </w:p>
        </w:tc>
        <w:tc>
          <w:tcPr>
            <w:tcW w:w="2311" w:type="dxa"/>
          </w:tcPr>
          <w:p w14:paraId="1C5BD756" w14:textId="77777777" w:rsidR="0083152B" w:rsidRDefault="0083152B" w:rsidP="008B221E"/>
        </w:tc>
      </w:tr>
      <w:tr w:rsidR="0083152B" w14:paraId="7DFF7C3B" w14:textId="77777777" w:rsidTr="008B221E">
        <w:tc>
          <w:tcPr>
            <w:tcW w:w="2310" w:type="dxa"/>
            <w:shd w:val="clear" w:color="auto" w:fill="F2DBDB" w:themeFill="accent2" w:themeFillTint="33"/>
          </w:tcPr>
          <w:p w14:paraId="3BAB44B7" w14:textId="77777777" w:rsidR="0083152B" w:rsidRDefault="0083152B" w:rsidP="008B221E">
            <w:r>
              <w:t>Allantown</w:t>
            </w:r>
          </w:p>
        </w:tc>
        <w:tc>
          <w:tcPr>
            <w:tcW w:w="2310" w:type="dxa"/>
            <w:shd w:val="clear" w:color="auto" w:fill="F2DBDB" w:themeFill="accent2" w:themeFillTint="33"/>
          </w:tcPr>
          <w:p w14:paraId="3477E185" w14:textId="77777777" w:rsidR="0083152B" w:rsidRDefault="0083152B" w:rsidP="008B221E">
            <w:r>
              <w:t>Up</w:t>
            </w:r>
          </w:p>
        </w:tc>
        <w:tc>
          <w:tcPr>
            <w:tcW w:w="2311" w:type="dxa"/>
            <w:shd w:val="clear" w:color="auto" w:fill="F2DBDB" w:themeFill="accent2" w:themeFillTint="33"/>
          </w:tcPr>
          <w:p w14:paraId="76137844" w14:textId="77777777" w:rsidR="0083152B" w:rsidRDefault="0083152B" w:rsidP="008B221E">
            <w:r>
              <w:t>Remilo</w:t>
            </w:r>
          </w:p>
        </w:tc>
        <w:tc>
          <w:tcPr>
            <w:tcW w:w="2311" w:type="dxa"/>
          </w:tcPr>
          <w:p w14:paraId="63F9B772" w14:textId="77777777" w:rsidR="0083152B" w:rsidRDefault="0083152B" w:rsidP="008B221E"/>
        </w:tc>
      </w:tr>
      <w:tr w:rsidR="0083152B" w14:paraId="347E6922" w14:textId="77777777" w:rsidTr="008B221E">
        <w:tc>
          <w:tcPr>
            <w:tcW w:w="2310" w:type="dxa"/>
            <w:shd w:val="clear" w:color="auto" w:fill="F2DBDB" w:themeFill="accent2" w:themeFillTint="33"/>
          </w:tcPr>
          <w:p w14:paraId="4D4DF23F" w14:textId="77777777" w:rsidR="0083152B" w:rsidRDefault="0083152B" w:rsidP="008B221E"/>
        </w:tc>
        <w:tc>
          <w:tcPr>
            <w:tcW w:w="2310" w:type="dxa"/>
            <w:shd w:val="clear" w:color="auto" w:fill="F2DBDB" w:themeFill="accent2" w:themeFillTint="33"/>
          </w:tcPr>
          <w:p w14:paraId="42533CD1" w14:textId="77777777" w:rsidR="0083152B" w:rsidRDefault="0083152B" w:rsidP="008B221E">
            <w:r>
              <w:t>Down</w:t>
            </w:r>
          </w:p>
        </w:tc>
        <w:tc>
          <w:tcPr>
            <w:tcW w:w="2311" w:type="dxa"/>
            <w:shd w:val="clear" w:color="auto" w:fill="F2DBDB" w:themeFill="accent2" w:themeFillTint="33"/>
          </w:tcPr>
          <w:p w14:paraId="0E510747" w14:textId="77777777" w:rsidR="0083152B" w:rsidRDefault="0083152B" w:rsidP="008B221E">
            <w:r>
              <w:t>Gregville</w:t>
            </w:r>
          </w:p>
        </w:tc>
        <w:tc>
          <w:tcPr>
            <w:tcW w:w="2311" w:type="dxa"/>
          </w:tcPr>
          <w:p w14:paraId="5590F11B" w14:textId="77777777" w:rsidR="0083152B" w:rsidRDefault="0083152B" w:rsidP="008B221E"/>
        </w:tc>
      </w:tr>
      <w:tr w:rsidR="0083152B" w14:paraId="57468338" w14:textId="77777777" w:rsidTr="008B221E">
        <w:tc>
          <w:tcPr>
            <w:tcW w:w="2310" w:type="dxa"/>
            <w:shd w:val="clear" w:color="auto" w:fill="F2DBDB" w:themeFill="accent2" w:themeFillTint="33"/>
          </w:tcPr>
          <w:p w14:paraId="70940C66" w14:textId="77777777" w:rsidR="0083152B" w:rsidRDefault="0083152B" w:rsidP="008B221E"/>
        </w:tc>
        <w:tc>
          <w:tcPr>
            <w:tcW w:w="2310" w:type="dxa"/>
            <w:shd w:val="clear" w:color="auto" w:fill="F2DBDB" w:themeFill="accent2" w:themeFillTint="33"/>
          </w:tcPr>
          <w:p w14:paraId="7AAC9718" w14:textId="77777777" w:rsidR="0083152B" w:rsidRDefault="0083152B" w:rsidP="008B221E">
            <w:r>
              <w:t>Left</w:t>
            </w:r>
          </w:p>
        </w:tc>
        <w:tc>
          <w:tcPr>
            <w:tcW w:w="2311" w:type="dxa"/>
            <w:shd w:val="clear" w:color="auto" w:fill="F2DBDB" w:themeFill="accent2" w:themeFillTint="33"/>
          </w:tcPr>
          <w:p w14:paraId="4A2D5F3E" w14:textId="77777777" w:rsidR="0083152B" w:rsidRDefault="0083152B" w:rsidP="008B221E">
            <w:r>
              <w:t>Destinations</w:t>
            </w:r>
          </w:p>
        </w:tc>
        <w:tc>
          <w:tcPr>
            <w:tcW w:w="2311" w:type="dxa"/>
          </w:tcPr>
          <w:p w14:paraId="49AB9A2D" w14:textId="77777777" w:rsidR="0083152B" w:rsidRDefault="0083152B" w:rsidP="008B221E"/>
        </w:tc>
      </w:tr>
      <w:tr w:rsidR="0083152B" w14:paraId="469ED525" w14:textId="77777777" w:rsidTr="008B221E">
        <w:tc>
          <w:tcPr>
            <w:tcW w:w="2310" w:type="dxa"/>
            <w:shd w:val="clear" w:color="auto" w:fill="F2DBDB" w:themeFill="accent2" w:themeFillTint="33"/>
          </w:tcPr>
          <w:p w14:paraId="4724D123" w14:textId="77777777" w:rsidR="0083152B" w:rsidRDefault="0083152B" w:rsidP="008B221E"/>
        </w:tc>
        <w:tc>
          <w:tcPr>
            <w:tcW w:w="2310" w:type="dxa"/>
            <w:shd w:val="clear" w:color="auto" w:fill="F2DBDB" w:themeFill="accent2" w:themeFillTint="33"/>
          </w:tcPr>
          <w:p w14:paraId="6A7804BA" w14:textId="77777777" w:rsidR="0083152B" w:rsidRDefault="0083152B" w:rsidP="008B221E">
            <w:r>
              <w:t>Right</w:t>
            </w:r>
          </w:p>
        </w:tc>
        <w:tc>
          <w:tcPr>
            <w:tcW w:w="2311" w:type="dxa"/>
            <w:shd w:val="clear" w:color="auto" w:fill="F2DBDB" w:themeFill="accent2" w:themeFillTint="33"/>
          </w:tcPr>
          <w:p w14:paraId="195A4BAF" w14:textId="77777777" w:rsidR="0083152B" w:rsidRDefault="0083152B" w:rsidP="008B221E">
            <w:r>
              <w:t>-</w:t>
            </w:r>
          </w:p>
        </w:tc>
        <w:tc>
          <w:tcPr>
            <w:tcW w:w="2311" w:type="dxa"/>
          </w:tcPr>
          <w:p w14:paraId="38163292" w14:textId="77777777" w:rsidR="0083152B" w:rsidRDefault="0083152B" w:rsidP="008B221E"/>
        </w:tc>
      </w:tr>
      <w:tr w:rsidR="0083152B" w14:paraId="3C9632F4" w14:textId="77777777" w:rsidTr="008B221E">
        <w:tc>
          <w:tcPr>
            <w:tcW w:w="2310" w:type="dxa"/>
            <w:shd w:val="clear" w:color="auto" w:fill="F2DBDB" w:themeFill="accent2" w:themeFillTint="33"/>
          </w:tcPr>
          <w:p w14:paraId="5663B891" w14:textId="77777777" w:rsidR="0083152B" w:rsidRDefault="0083152B" w:rsidP="008B221E">
            <w:r>
              <w:t>Gregville</w:t>
            </w:r>
          </w:p>
        </w:tc>
        <w:tc>
          <w:tcPr>
            <w:tcW w:w="2310" w:type="dxa"/>
            <w:shd w:val="clear" w:color="auto" w:fill="F2DBDB" w:themeFill="accent2" w:themeFillTint="33"/>
          </w:tcPr>
          <w:p w14:paraId="4AAC817F" w14:textId="77777777" w:rsidR="0083152B" w:rsidRDefault="0083152B" w:rsidP="008B221E">
            <w:r>
              <w:t>Up</w:t>
            </w:r>
          </w:p>
        </w:tc>
        <w:tc>
          <w:tcPr>
            <w:tcW w:w="2311" w:type="dxa"/>
            <w:shd w:val="clear" w:color="auto" w:fill="F2DBDB" w:themeFill="accent2" w:themeFillTint="33"/>
          </w:tcPr>
          <w:p w14:paraId="56F0B16A" w14:textId="77777777" w:rsidR="0083152B" w:rsidRDefault="0083152B" w:rsidP="008B221E">
            <w:r>
              <w:t>Allantown</w:t>
            </w:r>
          </w:p>
        </w:tc>
        <w:tc>
          <w:tcPr>
            <w:tcW w:w="2311" w:type="dxa"/>
          </w:tcPr>
          <w:p w14:paraId="6AD305E6" w14:textId="77777777" w:rsidR="0083152B" w:rsidRDefault="0083152B" w:rsidP="008B221E"/>
        </w:tc>
      </w:tr>
      <w:tr w:rsidR="0083152B" w14:paraId="3B89BAD5" w14:textId="77777777" w:rsidTr="008B221E">
        <w:tc>
          <w:tcPr>
            <w:tcW w:w="2310" w:type="dxa"/>
            <w:shd w:val="clear" w:color="auto" w:fill="F2DBDB" w:themeFill="accent2" w:themeFillTint="33"/>
          </w:tcPr>
          <w:p w14:paraId="692D91C8" w14:textId="77777777" w:rsidR="0083152B" w:rsidRDefault="0083152B" w:rsidP="008B221E"/>
        </w:tc>
        <w:tc>
          <w:tcPr>
            <w:tcW w:w="2310" w:type="dxa"/>
            <w:shd w:val="clear" w:color="auto" w:fill="F2DBDB" w:themeFill="accent2" w:themeFillTint="33"/>
          </w:tcPr>
          <w:p w14:paraId="143E8904" w14:textId="77777777" w:rsidR="0083152B" w:rsidRDefault="0083152B" w:rsidP="008B221E">
            <w:r>
              <w:t>Down</w:t>
            </w:r>
          </w:p>
        </w:tc>
        <w:tc>
          <w:tcPr>
            <w:tcW w:w="2311" w:type="dxa"/>
            <w:shd w:val="clear" w:color="auto" w:fill="F2DBDB" w:themeFill="accent2" w:themeFillTint="33"/>
          </w:tcPr>
          <w:p w14:paraId="3E1B0C62" w14:textId="77777777" w:rsidR="0083152B" w:rsidRDefault="0083152B" w:rsidP="008B221E">
            <w:r>
              <w:t>Leovetticutte</w:t>
            </w:r>
          </w:p>
        </w:tc>
        <w:tc>
          <w:tcPr>
            <w:tcW w:w="2311" w:type="dxa"/>
          </w:tcPr>
          <w:p w14:paraId="2EB6F2B4" w14:textId="77777777" w:rsidR="0083152B" w:rsidRDefault="0083152B" w:rsidP="008B221E"/>
        </w:tc>
      </w:tr>
      <w:tr w:rsidR="0083152B" w14:paraId="2F291BB2" w14:textId="77777777" w:rsidTr="008B221E">
        <w:tc>
          <w:tcPr>
            <w:tcW w:w="2310" w:type="dxa"/>
            <w:shd w:val="clear" w:color="auto" w:fill="F2DBDB" w:themeFill="accent2" w:themeFillTint="33"/>
          </w:tcPr>
          <w:p w14:paraId="2DD1563F" w14:textId="77777777" w:rsidR="0083152B" w:rsidRDefault="0083152B" w:rsidP="008B221E"/>
        </w:tc>
        <w:tc>
          <w:tcPr>
            <w:tcW w:w="2310" w:type="dxa"/>
            <w:shd w:val="clear" w:color="auto" w:fill="F2DBDB" w:themeFill="accent2" w:themeFillTint="33"/>
          </w:tcPr>
          <w:p w14:paraId="52E672B2" w14:textId="77777777" w:rsidR="0083152B" w:rsidRDefault="0083152B" w:rsidP="008B221E">
            <w:r>
              <w:t>Left</w:t>
            </w:r>
          </w:p>
        </w:tc>
        <w:tc>
          <w:tcPr>
            <w:tcW w:w="2311" w:type="dxa"/>
            <w:shd w:val="clear" w:color="auto" w:fill="F2DBDB" w:themeFill="accent2" w:themeFillTint="33"/>
          </w:tcPr>
          <w:p w14:paraId="6DCAFF43" w14:textId="77777777" w:rsidR="0083152B" w:rsidRDefault="0083152B" w:rsidP="008B221E">
            <w:r>
              <w:t>Destinations</w:t>
            </w:r>
          </w:p>
        </w:tc>
        <w:tc>
          <w:tcPr>
            <w:tcW w:w="2311" w:type="dxa"/>
          </w:tcPr>
          <w:p w14:paraId="1FAF9D0F" w14:textId="77777777" w:rsidR="0083152B" w:rsidRDefault="0083152B" w:rsidP="008B221E"/>
        </w:tc>
      </w:tr>
      <w:tr w:rsidR="0083152B" w14:paraId="70C40BD1" w14:textId="77777777" w:rsidTr="008B221E">
        <w:tc>
          <w:tcPr>
            <w:tcW w:w="2310" w:type="dxa"/>
            <w:shd w:val="clear" w:color="auto" w:fill="F2DBDB" w:themeFill="accent2" w:themeFillTint="33"/>
          </w:tcPr>
          <w:p w14:paraId="57184DEF" w14:textId="77777777" w:rsidR="0083152B" w:rsidRDefault="0083152B" w:rsidP="008B221E"/>
        </w:tc>
        <w:tc>
          <w:tcPr>
            <w:tcW w:w="2310" w:type="dxa"/>
            <w:shd w:val="clear" w:color="auto" w:fill="F2DBDB" w:themeFill="accent2" w:themeFillTint="33"/>
          </w:tcPr>
          <w:p w14:paraId="5A72B499" w14:textId="77777777" w:rsidR="0083152B" w:rsidRDefault="0083152B" w:rsidP="008B221E">
            <w:r>
              <w:t>Right</w:t>
            </w:r>
          </w:p>
        </w:tc>
        <w:tc>
          <w:tcPr>
            <w:tcW w:w="2311" w:type="dxa"/>
            <w:shd w:val="clear" w:color="auto" w:fill="F2DBDB" w:themeFill="accent2" w:themeFillTint="33"/>
          </w:tcPr>
          <w:p w14:paraId="7D872533" w14:textId="77777777" w:rsidR="0083152B" w:rsidRDefault="0083152B" w:rsidP="008B221E">
            <w:r>
              <w:t>-</w:t>
            </w:r>
          </w:p>
        </w:tc>
        <w:tc>
          <w:tcPr>
            <w:tcW w:w="2311" w:type="dxa"/>
          </w:tcPr>
          <w:p w14:paraId="44AB0AA4" w14:textId="77777777" w:rsidR="0083152B" w:rsidRDefault="0083152B" w:rsidP="008B221E"/>
        </w:tc>
      </w:tr>
      <w:tr w:rsidR="0083152B" w14:paraId="5756E3F5" w14:textId="77777777" w:rsidTr="008B221E">
        <w:tc>
          <w:tcPr>
            <w:tcW w:w="2310" w:type="dxa"/>
            <w:shd w:val="clear" w:color="auto" w:fill="F2DBDB" w:themeFill="accent2" w:themeFillTint="33"/>
          </w:tcPr>
          <w:p w14:paraId="2C0653C1" w14:textId="77777777" w:rsidR="0083152B" w:rsidRDefault="0083152B" w:rsidP="008B221E">
            <w:r>
              <w:t>Leovetticutte</w:t>
            </w:r>
          </w:p>
        </w:tc>
        <w:tc>
          <w:tcPr>
            <w:tcW w:w="2310" w:type="dxa"/>
            <w:shd w:val="clear" w:color="auto" w:fill="F2DBDB" w:themeFill="accent2" w:themeFillTint="33"/>
          </w:tcPr>
          <w:p w14:paraId="09C7CC4A" w14:textId="77777777" w:rsidR="0083152B" w:rsidRPr="00EC5295" w:rsidRDefault="0083152B" w:rsidP="008B221E">
            <w:pPr>
              <w:rPr>
                <w:b/>
              </w:rPr>
            </w:pPr>
            <w:r>
              <w:t>Up</w:t>
            </w:r>
          </w:p>
        </w:tc>
        <w:tc>
          <w:tcPr>
            <w:tcW w:w="2311" w:type="dxa"/>
            <w:shd w:val="clear" w:color="auto" w:fill="F2DBDB" w:themeFill="accent2" w:themeFillTint="33"/>
          </w:tcPr>
          <w:p w14:paraId="50F4D6B3" w14:textId="77777777" w:rsidR="0083152B" w:rsidRDefault="0083152B" w:rsidP="008B221E">
            <w:r>
              <w:t>Gregville</w:t>
            </w:r>
          </w:p>
        </w:tc>
        <w:tc>
          <w:tcPr>
            <w:tcW w:w="2311" w:type="dxa"/>
          </w:tcPr>
          <w:p w14:paraId="5BDD641F" w14:textId="77777777" w:rsidR="0083152B" w:rsidRDefault="0083152B" w:rsidP="008B221E"/>
        </w:tc>
      </w:tr>
      <w:tr w:rsidR="0083152B" w14:paraId="335429F9" w14:textId="77777777" w:rsidTr="008B221E">
        <w:tc>
          <w:tcPr>
            <w:tcW w:w="2310" w:type="dxa"/>
            <w:shd w:val="clear" w:color="auto" w:fill="F2DBDB" w:themeFill="accent2" w:themeFillTint="33"/>
          </w:tcPr>
          <w:p w14:paraId="3B742105" w14:textId="77777777" w:rsidR="0083152B" w:rsidRDefault="0083152B" w:rsidP="008B221E"/>
        </w:tc>
        <w:tc>
          <w:tcPr>
            <w:tcW w:w="2310" w:type="dxa"/>
            <w:shd w:val="clear" w:color="auto" w:fill="F2DBDB" w:themeFill="accent2" w:themeFillTint="33"/>
          </w:tcPr>
          <w:p w14:paraId="71238FAF" w14:textId="77777777" w:rsidR="0083152B" w:rsidRDefault="0083152B" w:rsidP="008B221E">
            <w:r>
              <w:t>Down</w:t>
            </w:r>
          </w:p>
        </w:tc>
        <w:tc>
          <w:tcPr>
            <w:tcW w:w="2311" w:type="dxa"/>
            <w:shd w:val="clear" w:color="auto" w:fill="F2DBDB" w:themeFill="accent2" w:themeFillTint="33"/>
          </w:tcPr>
          <w:p w14:paraId="7C4C28BA" w14:textId="77777777" w:rsidR="0083152B" w:rsidRDefault="0083152B" w:rsidP="008B221E">
            <w:r>
              <w:t>Regantra</w:t>
            </w:r>
          </w:p>
        </w:tc>
        <w:tc>
          <w:tcPr>
            <w:tcW w:w="2311" w:type="dxa"/>
          </w:tcPr>
          <w:p w14:paraId="10C36707" w14:textId="77777777" w:rsidR="0083152B" w:rsidRDefault="0083152B" w:rsidP="008B221E"/>
        </w:tc>
      </w:tr>
      <w:tr w:rsidR="0083152B" w14:paraId="3EB38BAF" w14:textId="77777777" w:rsidTr="008B221E">
        <w:tc>
          <w:tcPr>
            <w:tcW w:w="2310" w:type="dxa"/>
            <w:shd w:val="clear" w:color="auto" w:fill="F2DBDB" w:themeFill="accent2" w:themeFillTint="33"/>
          </w:tcPr>
          <w:p w14:paraId="3EDAF24D" w14:textId="77777777" w:rsidR="0083152B" w:rsidRDefault="0083152B" w:rsidP="008B221E"/>
        </w:tc>
        <w:tc>
          <w:tcPr>
            <w:tcW w:w="2310" w:type="dxa"/>
            <w:shd w:val="clear" w:color="auto" w:fill="F2DBDB" w:themeFill="accent2" w:themeFillTint="33"/>
          </w:tcPr>
          <w:p w14:paraId="708E3A54" w14:textId="77777777" w:rsidR="0083152B" w:rsidRDefault="0083152B" w:rsidP="008B221E">
            <w:r>
              <w:t>Left</w:t>
            </w:r>
          </w:p>
        </w:tc>
        <w:tc>
          <w:tcPr>
            <w:tcW w:w="2311" w:type="dxa"/>
            <w:shd w:val="clear" w:color="auto" w:fill="F2DBDB" w:themeFill="accent2" w:themeFillTint="33"/>
          </w:tcPr>
          <w:p w14:paraId="1B6097DD" w14:textId="77777777" w:rsidR="0083152B" w:rsidRDefault="0083152B" w:rsidP="008B221E">
            <w:r>
              <w:t>Destinations</w:t>
            </w:r>
          </w:p>
        </w:tc>
        <w:tc>
          <w:tcPr>
            <w:tcW w:w="2311" w:type="dxa"/>
          </w:tcPr>
          <w:p w14:paraId="63AEA9C3" w14:textId="77777777" w:rsidR="0083152B" w:rsidRDefault="0083152B" w:rsidP="008B221E"/>
        </w:tc>
      </w:tr>
      <w:tr w:rsidR="0083152B" w14:paraId="3E51511D" w14:textId="77777777" w:rsidTr="008B221E">
        <w:tc>
          <w:tcPr>
            <w:tcW w:w="2310" w:type="dxa"/>
            <w:shd w:val="clear" w:color="auto" w:fill="F2DBDB" w:themeFill="accent2" w:themeFillTint="33"/>
          </w:tcPr>
          <w:p w14:paraId="09029D5B" w14:textId="77777777" w:rsidR="0083152B" w:rsidRDefault="0083152B" w:rsidP="008B221E"/>
        </w:tc>
        <w:tc>
          <w:tcPr>
            <w:tcW w:w="2310" w:type="dxa"/>
            <w:shd w:val="clear" w:color="auto" w:fill="F2DBDB" w:themeFill="accent2" w:themeFillTint="33"/>
          </w:tcPr>
          <w:p w14:paraId="445B6B4C" w14:textId="77777777" w:rsidR="0083152B" w:rsidRDefault="0083152B" w:rsidP="008B221E">
            <w:r>
              <w:t>Right</w:t>
            </w:r>
          </w:p>
        </w:tc>
        <w:tc>
          <w:tcPr>
            <w:tcW w:w="2311" w:type="dxa"/>
            <w:shd w:val="clear" w:color="auto" w:fill="F2DBDB" w:themeFill="accent2" w:themeFillTint="33"/>
          </w:tcPr>
          <w:p w14:paraId="02302824" w14:textId="77777777" w:rsidR="0083152B" w:rsidRDefault="0083152B" w:rsidP="008B221E">
            <w:r>
              <w:t>-</w:t>
            </w:r>
          </w:p>
        </w:tc>
        <w:tc>
          <w:tcPr>
            <w:tcW w:w="2311" w:type="dxa"/>
          </w:tcPr>
          <w:p w14:paraId="0C80A547" w14:textId="77777777" w:rsidR="0083152B" w:rsidRDefault="0083152B" w:rsidP="008B221E"/>
        </w:tc>
      </w:tr>
      <w:tr w:rsidR="0083152B" w14:paraId="6388ED20" w14:textId="77777777" w:rsidTr="008B221E">
        <w:tc>
          <w:tcPr>
            <w:tcW w:w="2310" w:type="dxa"/>
            <w:shd w:val="clear" w:color="auto" w:fill="F2DBDB" w:themeFill="accent2" w:themeFillTint="33"/>
          </w:tcPr>
          <w:p w14:paraId="50A19879" w14:textId="77777777" w:rsidR="0083152B" w:rsidRDefault="0083152B" w:rsidP="008B221E">
            <w:r>
              <w:t>Regantra</w:t>
            </w:r>
          </w:p>
        </w:tc>
        <w:tc>
          <w:tcPr>
            <w:tcW w:w="2310" w:type="dxa"/>
            <w:shd w:val="clear" w:color="auto" w:fill="F2DBDB" w:themeFill="accent2" w:themeFillTint="33"/>
          </w:tcPr>
          <w:p w14:paraId="6263276E" w14:textId="77777777" w:rsidR="0083152B" w:rsidRDefault="0083152B" w:rsidP="008B221E">
            <w:r>
              <w:t>Up</w:t>
            </w:r>
          </w:p>
        </w:tc>
        <w:tc>
          <w:tcPr>
            <w:tcW w:w="2311" w:type="dxa"/>
            <w:shd w:val="clear" w:color="auto" w:fill="F2DBDB" w:themeFill="accent2" w:themeFillTint="33"/>
          </w:tcPr>
          <w:p w14:paraId="10ECA020" w14:textId="77777777" w:rsidR="0083152B" w:rsidRDefault="0083152B" w:rsidP="008B221E">
            <w:r>
              <w:t>Leovetticutte</w:t>
            </w:r>
          </w:p>
        </w:tc>
        <w:tc>
          <w:tcPr>
            <w:tcW w:w="2311" w:type="dxa"/>
          </w:tcPr>
          <w:p w14:paraId="60C79416" w14:textId="77777777" w:rsidR="0083152B" w:rsidRDefault="0083152B" w:rsidP="008B221E"/>
        </w:tc>
      </w:tr>
      <w:tr w:rsidR="0083152B" w14:paraId="042E5B15" w14:textId="77777777" w:rsidTr="008B221E">
        <w:tc>
          <w:tcPr>
            <w:tcW w:w="2310" w:type="dxa"/>
            <w:shd w:val="clear" w:color="auto" w:fill="F2DBDB" w:themeFill="accent2" w:themeFillTint="33"/>
          </w:tcPr>
          <w:p w14:paraId="16FDDC5D" w14:textId="77777777" w:rsidR="0083152B" w:rsidRDefault="0083152B" w:rsidP="008B221E"/>
        </w:tc>
        <w:tc>
          <w:tcPr>
            <w:tcW w:w="2310" w:type="dxa"/>
            <w:shd w:val="clear" w:color="auto" w:fill="F2DBDB" w:themeFill="accent2" w:themeFillTint="33"/>
          </w:tcPr>
          <w:p w14:paraId="23FB994E" w14:textId="77777777" w:rsidR="0083152B" w:rsidRDefault="0083152B" w:rsidP="008B221E">
            <w:r>
              <w:t>Down</w:t>
            </w:r>
          </w:p>
        </w:tc>
        <w:tc>
          <w:tcPr>
            <w:tcW w:w="2311" w:type="dxa"/>
            <w:shd w:val="clear" w:color="auto" w:fill="F2DBDB" w:themeFill="accent2" w:themeFillTint="33"/>
          </w:tcPr>
          <w:p w14:paraId="0634FDB0" w14:textId="77777777" w:rsidR="0083152B" w:rsidRDefault="0083152B" w:rsidP="008B221E">
            <w:r>
              <w:t>Vancoville</w:t>
            </w:r>
          </w:p>
        </w:tc>
        <w:tc>
          <w:tcPr>
            <w:tcW w:w="2311" w:type="dxa"/>
          </w:tcPr>
          <w:p w14:paraId="39F4ECD4" w14:textId="77777777" w:rsidR="0083152B" w:rsidRDefault="0083152B" w:rsidP="008B221E"/>
        </w:tc>
      </w:tr>
      <w:tr w:rsidR="0083152B" w14:paraId="7DC4EA94" w14:textId="77777777" w:rsidTr="008B221E">
        <w:tc>
          <w:tcPr>
            <w:tcW w:w="2310" w:type="dxa"/>
            <w:shd w:val="clear" w:color="auto" w:fill="F2DBDB" w:themeFill="accent2" w:themeFillTint="33"/>
          </w:tcPr>
          <w:p w14:paraId="0168F4D9" w14:textId="77777777" w:rsidR="0083152B" w:rsidRDefault="0083152B" w:rsidP="008B221E"/>
        </w:tc>
        <w:tc>
          <w:tcPr>
            <w:tcW w:w="2310" w:type="dxa"/>
            <w:shd w:val="clear" w:color="auto" w:fill="F2DBDB" w:themeFill="accent2" w:themeFillTint="33"/>
          </w:tcPr>
          <w:p w14:paraId="3285CF7F" w14:textId="77777777" w:rsidR="0083152B" w:rsidRDefault="0083152B" w:rsidP="008B221E">
            <w:r>
              <w:t>Left</w:t>
            </w:r>
          </w:p>
        </w:tc>
        <w:tc>
          <w:tcPr>
            <w:tcW w:w="2311" w:type="dxa"/>
            <w:shd w:val="clear" w:color="auto" w:fill="F2DBDB" w:themeFill="accent2" w:themeFillTint="33"/>
          </w:tcPr>
          <w:p w14:paraId="52760A7C" w14:textId="77777777" w:rsidR="0083152B" w:rsidRDefault="0083152B" w:rsidP="008B221E">
            <w:r>
              <w:t>Destinations</w:t>
            </w:r>
          </w:p>
        </w:tc>
        <w:tc>
          <w:tcPr>
            <w:tcW w:w="2311" w:type="dxa"/>
          </w:tcPr>
          <w:p w14:paraId="157D2A1A" w14:textId="77777777" w:rsidR="0083152B" w:rsidRDefault="0083152B" w:rsidP="008B221E"/>
        </w:tc>
      </w:tr>
      <w:tr w:rsidR="0083152B" w14:paraId="3490E124" w14:textId="77777777" w:rsidTr="008B221E">
        <w:tc>
          <w:tcPr>
            <w:tcW w:w="2310" w:type="dxa"/>
            <w:shd w:val="clear" w:color="auto" w:fill="F2DBDB" w:themeFill="accent2" w:themeFillTint="33"/>
          </w:tcPr>
          <w:p w14:paraId="06682662" w14:textId="77777777" w:rsidR="0083152B" w:rsidRDefault="0083152B" w:rsidP="008B221E"/>
        </w:tc>
        <w:tc>
          <w:tcPr>
            <w:tcW w:w="2310" w:type="dxa"/>
            <w:shd w:val="clear" w:color="auto" w:fill="F2DBDB" w:themeFill="accent2" w:themeFillTint="33"/>
          </w:tcPr>
          <w:p w14:paraId="64951F64" w14:textId="77777777" w:rsidR="0083152B" w:rsidRDefault="0083152B" w:rsidP="008B221E">
            <w:r>
              <w:t>Right</w:t>
            </w:r>
          </w:p>
        </w:tc>
        <w:tc>
          <w:tcPr>
            <w:tcW w:w="2311" w:type="dxa"/>
            <w:shd w:val="clear" w:color="auto" w:fill="F2DBDB" w:themeFill="accent2" w:themeFillTint="33"/>
          </w:tcPr>
          <w:p w14:paraId="47E23C75" w14:textId="77777777" w:rsidR="0083152B" w:rsidRDefault="0083152B" w:rsidP="008B221E">
            <w:r>
              <w:t>-</w:t>
            </w:r>
          </w:p>
        </w:tc>
        <w:tc>
          <w:tcPr>
            <w:tcW w:w="2311" w:type="dxa"/>
          </w:tcPr>
          <w:p w14:paraId="4D363B61" w14:textId="77777777" w:rsidR="0083152B" w:rsidRDefault="0083152B" w:rsidP="008B221E"/>
        </w:tc>
      </w:tr>
      <w:tr w:rsidR="0083152B" w14:paraId="1797A9B8" w14:textId="77777777" w:rsidTr="008B221E">
        <w:tc>
          <w:tcPr>
            <w:tcW w:w="2310" w:type="dxa"/>
            <w:shd w:val="clear" w:color="auto" w:fill="F2DBDB" w:themeFill="accent2" w:themeFillTint="33"/>
          </w:tcPr>
          <w:p w14:paraId="3519E0F2" w14:textId="77777777" w:rsidR="0083152B" w:rsidRDefault="0083152B" w:rsidP="008B221E">
            <w:r>
              <w:t>Vancoville</w:t>
            </w:r>
          </w:p>
        </w:tc>
        <w:tc>
          <w:tcPr>
            <w:tcW w:w="2310" w:type="dxa"/>
            <w:shd w:val="clear" w:color="auto" w:fill="F2DBDB" w:themeFill="accent2" w:themeFillTint="33"/>
          </w:tcPr>
          <w:p w14:paraId="3CD7669A" w14:textId="77777777" w:rsidR="0083152B" w:rsidRDefault="0083152B" w:rsidP="008B221E">
            <w:r>
              <w:t>Up</w:t>
            </w:r>
          </w:p>
        </w:tc>
        <w:tc>
          <w:tcPr>
            <w:tcW w:w="2311" w:type="dxa"/>
            <w:shd w:val="clear" w:color="auto" w:fill="F2DBDB" w:themeFill="accent2" w:themeFillTint="33"/>
          </w:tcPr>
          <w:p w14:paraId="2E87EEC0" w14:textId="77777777" w:rsidR="0083152B" w:rsidRDefault="0083152B" w:rsidP="008B221E">
            <w:r>
              <w:t>Regantra</w:t>
            </w:r>
          </w:p>
        </w:tc>
        <w:tc>
          <w:tcPr>
            <w:tcW w:w="2311" w:type="dxa"/>
          </w:tcPr>
          <w:p w14:paraId="2FDEF632" w14:textId="77777777" w:rsidR="0083152B" w:rsidRDefault="0083152B" w:rsidP="008B221E"/>
        </w:tc>
      </w:tr>
      <w:tr w:rsidR="0083152B" w14:paraId="32A35346" w14:textId="77777777" w:rsidTr="008B221E">
        <w:tc>
          <w:tcPr>
            <w:tcW w:w="2310" w:type="dxa"/>
            <w:shd w:val="clear" w:color="auto" w:fill="F2DBDB" w:themeFill="accent2" w:themeFillTint="33"/>
          </w:tcPr>
          <w:p w14:paraId="3056AB3F" w14:textId="77777777" w:rsidR="0083152B" w:rsidRDefault="0083152B" w:rsidP="008B221E"/>
        </w:tc>
        <w:tc>
          <w:tcPr>
            <w:tcW w:w="2310" w:type="dxa"/>
            <w:shd w:val="clear" w:color="auto" w:fill="F2DBDB" w:themeFill="accent2" w:themeFillTint="33"/>
          </w:tcPr>
          <w:p w14:paraId="07F45A98" w14:textId="77777777" w:rsidR="0083152B" w:rsidRDefault="0083152B" w:rsidP="008B221E">
            <w:r>
              <w:t>Down</w:t>
            </w:r>
          </w:p>
        </w:tc>
        <w:tc>
          <w:tcPr>
            <w:tcW w:w="2311" w:type="dxa"/>
            <w:shd w:val="clear" w:color="auto" w:fill="F2DBDB" w:themeFill="accent2" w:themeFillTint="33"/>
          </w:tcPr>
          <w:p w14:paraId="4444305E" w14:textId="77777777" w:rsidR="0083152B" w:rsidRDefault="0083152B" w:rsidP="008B221E">
            <w:r>
              <w:t>-</w:t>
            </w:r>
          </w:p>
        </w:tc>
        <w:tc>
          <w:tcPr>
            <w:tcW w:w="2311" w:type="dxa"/>
          </w:tcPr>
          <w:p w14:paraId="07005401" w14:textId="77777777" w:rsidR="0083152B" w:rsidRDefault="0083152B" w:rsidP="008B221E"/>
        </w:tc>
      </w:tr>
      <w:tr w:rsidR="0083152B" w14:paraId="3652DF3E" w14:textId="77777777" w:rsidTr="008B221E">
        <w:tc>
          <w:tcPr>
            <w:tcW w:w="2310" w:type="dxa"/>
            <w:shd w:val="clear" w:color="auto" w:fill="F2DBDB" w:themeFill="accent2" w:themeFillTint="33"/>
          </w:tcPr>
          <w:p w14:paraId="3EBE8503" w14:textId="77777777" w:rsidR="0083152B" w:rsidRDefault="0083152B" w:rsidP="008B221E"/>
        </w:tc>
        <w:tc>
          <w:tcPr>
            <w:tcW w:w="2310" w:type="dxa"/>
            <w:shd w:val="clear" w:color="auto" w:fill="F2DBDB" w:themeFill="accent2" w:themeFillTint="33"/>
          </w:tcPr>
          <w:p w14:paraId="2E01A31A" w14:textId="77777777" w:rsidR="0083152B" w:rsidRDefault="0083152B" w:rsidP="008B221E">
            <w:r>
              <w:t>Left</w:t>
            </w:r>
          </w:p>
        </w:tc>
        <w:tc>
          <w:tcPr>
            <w:tcW w:w="2311" w:type="dxa"/>
            <w:shd w:val="clear" w:color="auto" w:fill="F2DBDB" w:themeFill="accent2" w:themeFillTint="33"/>
          </w:tcPr>
          <w:p w14:paraId="0FDADC36" w14:textId="77777777" w:rsidR="0083152B" w:rsidRDefault="0083152B" w:rsidP="008B221E">
            <w:r>
              <w:t>Destinations</w:t>
            </w:r>
          </w:p>
        </w:tc>
        <w:tc>
          <w:tcPr>
            <w:tcW w:w="2311" w:type="dxa"/>
          </w:tcPr>
          <w:p w14:paraId="5A3ECD32" w14:textId="77777777" w:rsidR="0083152B" w:rsidRDefault="0083152B" w:rsidP="008B221E"/>
        </w:tc>
      </w:tr>
      <w:tr w:rsidR="0083152B" w14:paraId="051D96E6" w14:textId="77777777" w:rsidTr="008B221E">
        <w:tc>
          <w:tcPr>
            <w:tcW w:w="2310" w:type="dxa"/>
            <w:shd w:val="clear" w:color="auto" w:fill="F2DBDB" w:themeFill="accent2" w:themeFillTint="33"/>
          </w:tcPr>
          <w:p w14:paraId="244B0C77" w14:textId="77777777" w:rsidR="0083152B" w:rsidRDefault="0083152B" w:rsidP="008B221E"/>
        </w:tc>
        <w:tc>
          <w:tcPr>
            <w:tcW w:w="2310" w:type="dxa"/>
            <w:shd w:val="clear" w:color="auto" w:fill="F2DBDB" w:themeFill="accent2" w:themeFillTint="33"/>
          </w:tcPr>
          <w:p w14:paraId="6E29FAE2" w14:textId="77777777" w:rsidR="0083152B" w:rsidRDefault="0083152B" w:rsidP="008B221E">
            <w:r>
              <w:t>Right</w:t>
            </w:r>
          </w:p>
        </w:tc>
        <w:tc>
          <w:tcPr>
            <w:tcW w:w="2311" w:type="dxa"/>
            <w:shd w:val="clear" w:color="auto" w:fill="F2DBDB" w:themeFill="accent2" w:themeFillTint="33"/>
          </w:tcPr>
          <w:p w14:paraId="5B8A9F25" w14:textId="77777777" w:rsidR="0083152B" w:rsidRDefault="0083152B" w:rsidP="008B221E">
            <w:r>
              <w:t>-</w:t>
            </w:r>
          </w:p>
        </w:tc>
        <w:tc>
          <w:tcPr>
            <w:tcW w:w="2311" w:type="dxa"/>
          </w:tcPr>
          <w:p w14:paraId="70082FC5" w14:textId="77777777" w:rsidR="0083152B" w:rsidRDefault="0083152B" w:rsidP="008B221E"/>
        </w:tc>
      </w:tr>
      <w:tr w:rsidR="0083152B" w14:paraId="2C1E3576" w14:textId="77777777" w:rsidTr="008B221E">
        <w:tc>
          <w:tcPr>
            <w:tcW w:w="2310" w:type="dxa"/>
            <w:shd w:val="clear" w:color="auto" w:fill="F2DBDB" w:themeFill="accent2" w:themeFillTint="33"/>
          </w:tcPr>
          <w:p w14:paraId="5B32B29F" w14:textId="77777777" w:rsidR="0083152B" w:rsidRDefault="0083152B" w:rsidP="008B221E">
            <w:r>
              <w:t>Top Speed</w:t>
            </w:r>
          </w:p>
        </w:tc>
        <w:tc>
          <w:tcPr>
            <w:tcW w:w="2310" w:type="dxa"/>
            <w:shd w:val="clear" w:color="auto" w:fill="F2DBDB" w:themeFill="accent2" w:themeFillTint="33"/>
          </w:tcPr>
          <w:p w14:paraId="42FB5906" w14:textId="77777777" w:rsidR="0083152B" w:rsidRDefault="0083152B" w:rsidP="008B221E">
            <w:r>
              <w:t>Up</w:t>
            </w:r>
          </w:p>
        </w:tc>
        <w:tc>
          <w:tcPr>
            <w:tcW w:w="2311" w:type="dxa"/>
            <w:shd w:val="clear" w:color="auto" w:fill="F2DBDB" w:themeFill="accent2" w:themeFillTint="33"/>
          </w:tcPr>
          <w:p w14:paraId="3F931E29" w14:textId="77777777" w:rsidR="0083152B" w:rsidRDefault="0083152B" w:rsidP="008B221E">
            <w:r>
              <w:t>-</w:t>
            </w:r>
          </w:p>
        </w:tc>
        <w:tc>
          <w:tcPr>
            <w:tcW w:w="2311" w:type="dxa"/>
          </w:tcPr>
          <w:p w14:paraId="09F8E2B7" w14:textId="77777777" w:rsidR="0083152B" w:rsidRDefault="0083152B" w:rsidP="008B221E"/>
        </w:tc>
      </w:tr>
      <w:tr w:rsidR="0083152B" w14:paraId="0975DA70" w14:textId="77777777" w:rsidTr="008B221E">
        <w:tc>
          <w:tcPr>
            <w:tcW w:w="2310" w:type="dxa"/>
            <w:shd w:val="clear" w:color="auto" w:fill="F2DBDB" w:themeFill="accent2" w:themeFillTint="33"/>
          </w:tcPr>
          <w:p w14:paraId="1DF5C570" w14:textId="77777777" w:rsidR="0083152B" w:rsidRDefault="0083152B" w:rsidP="008B221E"/>
        </w:tc>
        <w:tc>
          <w:tcPr>
            <w:tcW w:w="2310" w:type="dxa"/>
            <w:shd w:val="clear" w:color="auto" w:fill="F2DBDB" w:themeFill="accent2" w:themeFillTint="33"/>
          </w:tcPr>
          <w:p w14:paraId="78A41DCB" w14:textId="77777777" w:rsidR="0083152B" w:rsidRDefault="0083152B" w:rsidP="008B221E">
            <w:r>
              <w:t>Down</w:t>
            </w:r>
          </w:p>
        </w:tc>
        <w:tc>
          <w:tcPr>
            <w:tcW w:w="2311" w:type="dxa"/>
            <w:shd w:val="clear" w:color="auto" w:fill="F2DBDB" w:themeFill="accent2" w:themeFillTint="33"/>
          </w:tcPr>
          <w:p w14:paraId="4B17F938" w14:textId="77777777" w:rsidR="0083152B" w:rsidRDefault="0083152B" w:rsidP="008B221E">
            <w:r>
              <w:t>Backlight</w:t>
            </w:r>
          </w:p>
        </w:tc>
        <w:tc>
          <w:tcPr>
            <w:tcW w:w="2311" w:type="dxa"/>
          </w:tcPr>
          <w:p w14:paraId="71C0B893" w14:textId="77777777" w:rsidR="0083152B" w:rsidRDefault="0083152B" w:rsidP="008B221E"/>
        </w:tc>
      </w:tr>
      <w:tr w:rsidR="0083152B" w14:paraId="0FC05191" w14:textId="77777777" w:rsidTr="008B221E">
        <w:tc>
          <w:tcPr>
            <w:tcW w:w="2310" w:type="dxa"/>
            <w:shd w:val="clear" w:color="auto" w:fill="F2DBDB" w:themeFill="accent2" w:themeFillTint="33"/>
          </w:tcPr>
          <w:p w14:paraId="0949B80F" w14:textId="77777777" w:rsidR="0083152B" w:rsidRDefault="0083152B" w:rsidP="008B221E"/>
        </w:tc>
        <w:tc>
          <w:tcPr>
            <w:tcW w:w="2310" w:type="dxa"/>
            <w:shd w:val="clear" w:color="auto" w:fill="F2DBDB" w:themeFill="accent2" w:themeFillTint="33"/>
          </w:tcPr>
          <w:p w14:paraId="6C26C1DB" w14:textId="77777777" w:rsidR="0083152B" w:rsidRDefault="0083152B" w:rsidP="008B221E">
            <w:r>
              <w:t>Left</w:t>
            </w:r>
          </w:p>
        </w:tc>
        <w:tc>
          <w:tcPr>
            <w:tcW w:w="2311" w:type="dxa"/>
            <w:shd w:val="clear" w:color="auto" w:fill="F2DBDB" w:themeFill="accent2" w:themeFillTint="33"/>
          </w:tcPr>
          <w:p w14:paraId="25E7E76B" w14:textId="77777777" w:rsidR="0083152B" w:rsidRDefault="0083152B" w:rsidP="008B221E">
            <w:r>
              <w:t>Settings</w:t>
            </w:r>
          </w:p>
        </w:tc>
        <w:tc>
          <w:tcPr>
            <w:tcW w:w="2311" w:type="dxa"/>
          </w:tcPr>
          <w:p w14:paraId="4CA5CD43" w14:textId="77777777" w:rsidR="0083152B" w:rsidRDefault="0083152B" w:rsidP="008B221E"/>
        </w:tc>
      </w:tr>
      <w:tr w:rsidR="0083152B" w14:paraId="64397E17" w14:textId="77777777" w:rsidTr="008B221E">
        <w:tc>
          <w:tcPr>
            <w:tcW w:w="2310" w:type="dxa"/>
            <w:shd w:val="clear" w:color="auto" w:fill="F2DBDB" w:themeFill="accent2" w:themeFillTint="33"/>
          </w:tcPr>
          <w:p w14:paraId="6005F36D" w14:textId="77777777" w:rsidR="0083152B" w:rsidRDefault="0083152B" w:rsidP="008B221E"/>
        </w:tc>
        <w:tc>
          <w:tcPr>
            <w:tcW w:w="2310" w:type="dxa"/>
            <w:shd w:val="clear" w:color="auto" w:fill="F2DBDB" w:themeFill="accent2" w:themeFillTint="33"/>
          </w:tcPr>
          <w:p w14:paraId="5F588EF0" w14:textId="77777777" w:rsidR="0083152B" w:rsidRDefault="0083152B" w:rsidP="008B221E">
            <w:r>
              <w:t>Right</w:t>
            </w:r>
          </w:p>
        </w:tc>
        <w:tc>
          <w:tcPr>
            <w:tcW w:w="2311" w:type="dxa"/>
            <w:shd w:val="clear" w:color="auto" w:fill="F2DBDB" w:themeFill="accent2" w:themeFillTint="33"/>
          </w:tcPr>
          <w:p w14:paraId="63706E11" w14:textId="77777777" w:rsidR="0083152B" w:rsidRDefault="0083152B" w:rsidP="008B221E">
            <w:r>
              <w:t>-</w:t>
            </w:r>
          </w:p>
        </w:tc>
        <w:tc>
          <w:tcPr>
            <w:tcW w:w="2311" w:type="dxa"/>
          </w:tcPr>
          <w:p w14:paraId="6B3B7D0E" w14:textId="77777777" w:rsidR="0083152B" w:rsidRDefault="0083152B" w:rsidP="008B221E"/>
        </w:tc>
      </w:tr>
      <w:tr w:rsidR="0083152B" w14:paraId="6AD6201E" w14:textId="77777777" w:rsidTr="008B221E">
        <w:tc>
          <w:tcPr>
            <w:tcW w:w="2310" w:type="dxa"/>
            <w:shd w:val="clear" w:color="auto" w:fill="F2DBDB" w:themeFill="accent2" w:themeFillTint="33"/>
          </w:tcPr>
          <w:p w14:paraId="0CA729E0" w14:textId="77777777" w:rsidR="0083152B" w:rsidRDefault="0083152B" w:rsidP="008B221E">
            <w:r>
              <w:t>Backlight</w:t>
            </w:r>
          </w:p>
        </w:tc>
        <w:tc>
          <w:tcPr>
            <w:tcW w:w="2310" w:type="dxa"/>
            <w:shd w:val="clear" w:color="auto" w:fill="F2DBDB" w:themeFill="accent2" w:themeFillTint="33"/>
          </w:tcPr>
          <w:p w14:paraId="03FE30F9" w14:textId="77777777" w:rsidR="0083152B" w:rsidRDefault="0083152B" w:rsidP="008B221E">
            <w:r>
              <w:t>Up</w:t>
            </w:r>
          </w:p>
        </w:tc>
        <w:tc>
          <w:tcPr>
            <w:tcW w:w="2311" w:type="dxa"/>
            <w:shd w:val="clear" w:color="auto" w:fill="F2DBDB" w:themeFill="accent2" w:themeFillTint="33"/>
          </w:tcPr>
          <w:p w14:paraId="49A97595" w14:textId="77777777" w:rsidR="0083152B" w:rsidRDefault="0083152B" w:rsidP="008B221E">
            <w:r>
              <w:t>Top Speed</w:t>
            </w:r>
          </w:p>
        </w:tc>
        <w:tc>
          <w:tcPr>
            <w:tcW w:w="2311" w:type="dxa"/>
          </w:tcPr>
          <w:p w14:paraId="0510A6A8" w14:textId="77777777" w:rsidR="0083152B" w:rsidRDefault="0083152B" w:rsidP="008B221E"/>
        </w:tc>
      </w:tr>
      <w:tr w:rsidR="0083152B" w14:paraId="680EEDB9" w14:textId="77777777" w:rsidTr="008B221E">
        <w:tc>
          <w:tcPr>
            <w:tcW w:w="2310" w:type="dxa"/>
            <w:shd w:val="clear" w:color="auto" w:fill="F2DBDB" w:themeFill="accent2" w:themeFillTint="33"/>
          </w:tcPr>
          <w:p w14:paraId="339B1BBB" w14:textId="77777777" w:rsidR="0083152B" w:rsidRDefault="0083152B" w:rsidP="008B221E"/>
        </w:tc>
        <w:tc>
          <w:tcPr>
            <w:tcW w:w="2310" w:type="dxa"/>
            <w:shd w:val="clear" w:color="auto" w:fill="F2DBDB" w:themeFill="accent2" w:themeFillTint="33"/>
          </w:tcPr>
          <w:p w14:paraId="6083A016" w14:textId="77777777" w:rsidR="0083152B" w:rsidRDefault="0083152B" w:rsidP="008B221E">
            <w:r>
              <w:t>Down</w:t>
            </w:r>
          </w:p>
        </w:tc>
        <w:tc>
          <w:tcPr>
            <w:tcW w:w="2311" w:type="dxa"/>
            <w:shd w:val="clear" w:color="auto" w:fill="F2DBDB" w:themeFill="accent2" w:themeFillTint="33"/>
          </w:tcPr>
          <w:p w14:paraId="34A14CF3" w14:textId="77777777" w:rsidR="0083152B" w:rsidRDefault="0083152B" w:rsidP="008B221E">
            <w:r>
              <w:t>-</w:t>
            </w:r>
          </w:p>
        </w:tc>
        <w:tc>
          <w:tcPr>
            <w:tcW w:w="2311" w:type="dxa"/>
          </w:tcPr>
          <w:p w14:paraId="2B11E1C4" w14:textId="77777777" w:rsidR="0083152B" w:rsidRDefault="0083152B" w:rsidP="008B221E"/>
        </w:tc>
      </w:tr>
      <w:tr w:rsidR="0083152B" w14:paraId="5208CE93" w14:textId="77777777" w:rsidTr="008B221E">
        <w:tc>
          <w:tcPr>
            <w:tcW w:w="2310" w:type="dxa"/>
            <w:shd w:val="clear" w:color="auto" w:fill="F2DBDB" w:themeFill="accent2" w:themeFillTint="33"/>
          </w:tcPr>
          <w:p w14:paraId="1FC2C407" w14:textId="77777777" w:rsidR="0083152B" w:rsidRDefault="0083152B" w:rsidP="008B221E"/>
        </w:tc>
        <w:tc>
          <w:tcPr>
            <w:tcW w:w="2310" w:type="dxa"/>
            <w:shd w:val="clear" w:color="auto" w:fill="F2DBDB" w:themeFill="accent2" w:themeFillTint="33"/>
          </w:tcPr>
          <w:p w14:paraId="0DE6F0A6" w14:textId="77777777" w:rsidR="0083152B" w:rsidRDefault="0083152B" w:rsidP="008B221E">
            <w:r>
              <w:t>Left</w:t>
            </w:r>
          </w:p>
        </w:tc>
        <w:tc>
          <w:tcPr>
            <w:tcW w:w="2311" w:type="dxa"/>
            <w:shd w:val="clear" w:color="auto" w:fill="F2DBDB" w:themeFill="accent2" w:themeFillTint="33"/>
          </w:tcPr>
          <w:p w14:paraId="6FAADB4E" w14:textId="77777777" w:rsidR="0083152B" w:rsidRDefault="0083152B" w:rsidP="008B221E">
            <w:r>
              <w:t>Settings</w:t>
            </w:r>
          </w:p>
        </w:tc>
        <w:tc>
          <w:tcPr>
            <w:tcW w:w="2311" w:type="dxa"/>
          </w:tcPr>
          <w:p w14:paraId="08AC38B9" w14:textId="77777777" w:rsidR="0083152B" w:rsidRDefault="0083152B" w:rsidP="008B221E"/>
        </w:tc>
      </w:tr>
      <w:tr w:rsidR="0083152B" w14:paraId="32970EAB" w14:textId="77777777" w:rsidTr="008B221E">
        <w:tc>
          <w:tcPr>
            <w:tcW w:w="2310" w:type="dxa"/>
            <w:shd w:val="clear" w:color="auto" w:fill="F2DBDB" w:themeFill="accent2" w:themeFillTint="33"/>
          </w:tcPr>
          <w:p w14:paraId="36E9AE2D" w14:textId="77777777" w:rsidR="0083152B" w:rsidRDefault="0083152B" w:rsidP="008B221E"/>
        </w:tc>
        <w:tc>
          <w:tcPr>
            <w:tcW w:w="2310" w:type="dxa"/>
            <w:shd w:val="clear" w:color="auto" w:fill="F2DBDB" w:themeFill="accent2" w:themeFillTint="33"/>
          </w:tcPr>
          <w:p w14:paraId="3DCBC6D8" w14:textId="77777777" w:rsidR="0083152B" w:rsidRDefault="0083152B" w:rsidP="008B221E">
            <w:r>
              <w:t>Right</w:t>
            </w:r>
          </w:p>
        </w:tc>
        <w:tc>
          <w:tcPr>
            <w:tcW w:w="2311" w:type="dxa"/>
            <w:shd w:val="clear" w:color="auto" w:fill="F2DBDB" w:themeFill="accent2" w:themeFillTint="33"/>
          </w:tcPr>
          <w:p w14:paraId="4D9825C8" w14:textId="77777777" w:rsidR="0083152B" w:rsidRDefault="0083152B" w:rsidP="008B221E">
            <w:r>
              <w:t>-</w:t>
            </w:r>
          </w:p>
        </w:tc>
        <w:tc>
          <w:tcPr>
            <w:tcW w:w="2311" w:type="dxa"/>
          </w:tcPr>
          <w:p w14:paraId="60EE5746" w14:textId="77777777" w:rsidR="0083152B" w:rsidRDefault="0083152B" w:rsidP="008B221E"/>
        </w:tc>
      </w:tr>
    </w:tbl>
    <w:p w14:paraId="533562C6" w14:textId="3A6D58A7" w:rsidR="0083152B" w:rsidRDefault="0083152B"/>
    <w:p w14:paraId="5BEF7A9C" w14:textId="77777777" w:rsidR="0083152B" w:rsidRDefault="0083152B" w:rsidP="0083152B">
      <w:pPr>
        <w:pStyle w:val="Heading3"/>
      </w:pPr>
      <w:r>
        <w:lastRenderedPageBreak/>
        <w:t>train on the track testing</w:t>
      </w:r>
    </w:p>
    <w:p w14:paraId="5C48B4E1" w14:textId="77777777" w:rsidR="0083152B" w:rsidRDefault="0083152B" w:rsidP="0083152B">
      <w:r>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4FF86C" w14:textId="48EB887C" w:rsidR="0083152B" w:rsidRDefault="0083152B" w:rsidP="0083152B"/>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14:paraId="11CA508D" w14:textId="77777777" w:rsidTr="008B221E">
        <w:tc>
          <w:tcPr>
            <w:tcW w:w="1010" w:type="dxa"/>
            <w:tcBorders>
              <w:top w:val="nil"/>
              <w:left w:val="nil"/>
              <w:bottom w:val="nil"/>
              <w:right w:val="nil"/>
            </w:tcBorders>
            <w:shd w:val="clear" w:color="auto" w:fill="auto"/>
          </w:tcPr>
          <w:p w14:paraId="52FA3B86" w14:textId="77777777" w:rsidR="0083152B" w:rsidRDefault="0083152B" w:rsidP="008B221E"/>
        </w:tc>
        <w:tc>
          <w:tcPr>
            <w:tcW w:w="1028" w:type="dxa"/>
            <w:tcBorders>
              <w:top w:val="nil"/>
              <w:left w:val="nil"/>
              <w:bottom w:val="nil"/>
            </w:tcBorders>
            <w:shd w:val="clear" w:color="auto" w:fill="auto"/>
          </w:tcPr>
          <w:p w14:paraId="64CA59EC" w14:textId="77777777" w:rsidR="0083152B" w:rsidRDefault="0083152B" w:rsidP="008B221E"/>
        </w:tc>
        <w:tc>
          <w:tcPr>
            <w:tcW w:w="7204" w:type="dxa"/>
            <w:gridSpan w:val="7"/>
            <w:shd w:val="clear" w:color="auto" w:fill="F2DBDB" w:themeFill="accent2" w:themeFillTint="33"/>
          </w:tcPr>
          <w:p w14:paraId="41E88F32" w14:textId="77777777" w:rsidR="0083152B" w:rsidRDefault="0083152B" w:rsidP="008B221E">
            <w:pPr>
              <w:jc w:val="center"/>
            </w:pPr>
            <w:r>
              <w:t>Start</w:t>
            </w:r>
          </w:p>
        </w:tc>
      </w:tr>
      <w:tr w:rsidR="0083152B" w14:paraId="4FF7B638" w14:textId="77777777" w:rsidTr="008B221E">
        <w:tc>
          <w:tcPr>
            <w:tcW w:w="1010" w:type="dxa"/>
            <w:tcBorders>
              <w:top w:val="nil"/>
              <w:left w:val="nil"/>
              <w:right w:val="nil"/>
            </w:tcBorders>
            <w:shd w:val="clear" w:color="auto" w:fill="auto"/>
          </w:tcPr>
          <w:p w14:paraId="1980ED78" w14:textId="77777777" w:rsidR="0083152B" w:rsidRDefault="0083152B" w:rsidP="008B221E"/>
        </w:tc>
        <w:tc>
          <w:tcPr>
            <w:tcW w:w="1028" w:type="dxa"/>
            <w:tcBorders>
              <w:top w:val="nil"/>
              <w:left w:val="nil"/>
            </w:tcBorders>
            <w:shd w:val="clear" w:color="auto" w:fill="auto"/>
          </w:tcPr>
          <w:p w14:paraId="0222C992" w14:textId="77777777" w:rsidR="0083152B" w:rsidRDefault="0083152B" w:rsidP="008B221E"/>
        </w:tc>
        <w:tc>
          <w:tcPr>
            <w:tcW w:w="1028" w:type="dxa"/>
            <w:shd w:val="clear" w:color="auto" w:fill="F2DBDB" w:themeFill="accent2" w:themeFillTint="33"/>
          </w:tcPr>
          <w:p w14:paraId="0B9BA9A1" w14:textId="77777777" w:rsidR="0083152B" w:rsidRDefault="0083152B" w:rsidP="008B221E">
            <w:r>
              <w:t>1</w:t>
            </w:r>
          </w:p>
        </w:tc>
        <w:tc>
          <w:tcPr>
            <w:tcW w:w="1029" w:type="dxa"/>
            <w:shd w:val="clear" w:color="auto" w:fill="F2DBDB" w:themeFill="accent2" w:themeFillTint="33"/>
          </w:tcPr>
          <w:p w14:paraId="6DC732D2" w14:textId="77777777" w:rsidR="0083152B" w:rsidRDefault="0083152B" w:rsidP="008B221E">
            <w:r>
              <w:t>2</w:t>
            </w:r>
          </w:p>
        </w:tc>
        <w:tc>
          <w:tcPr>
            <w:tcW w:w="1029" w:type="dxa"/>
            <w:shd w:val="clear" w:color="auto" w:fill="F2DBDB" w:themeFill="accent2" w:themeFillTint="33"/>
          </w:tcPr>
          <w:p w14:paraId="0DF58F01" w14:textId="77777777" w:rsidR="0083152B" w:rsidRDefault="0083152B" w:rsidP="008B221E">
            <w:r>
              <w:t>3</w:t>
            </w:r>
          </w:p>
        </w:tc>
        <w:tc>
          <w:tcPr>
            <w:tcW w:w="1029" w:type="dxa"/>
            <w:shd w:val="clear" w:color="auto" w:fill="F2DBDB" w:themeFill="accent2" w:themeFillTint="33"/>
          </w:tcPr>
          <w:p w14:paraId="207BD323" w14:textId="77777777" w:rsidR="0083152B" w:rsidRDefault="0083152B" w:rsidP="008B221E">
            <w:r>
              <w:t>4</w:t>
            </w:r>
          </w:p>
        </w:tc>
        <w:tc>
          <w:tcPr>
            <w:tcW w:w="1029" w:type="dxa"/>
            <w:shd w:val="clear" w:color="auto" w:fill="F2DBDB" w:themeFill="accent2" w:themeFillTint="33"/>
          </w:tcPr>
          <w:p w14:paraId="495F9AEA" w14:textId="77777777" w:rsidR="0083152B" w:rsidRDefault="0083152B" w:rsidP="008B221E">
            <w:r>
              <w:t>5</w:t>
            </w:r>
          </w:p>
        </w:tc>
        <w:tc>
          <w:tcPr>
            <w:tcW w:w="1030" w:type="dxa"/>
            <w:shd w:val="clear" w:color="auto" w:fill="F2DBDB" w:themeFill="accent2" w:themeFillTint="33"/>
          </w:tcPr>
          <w:p w14:paraId="73C6DB7F" w14:textId="77777777" w:rsidR="0083152B" w:rsidRDefault="0083152B" w:rsidP="008B221E">
            <w:r>
              <w:t>6</w:t>
            </w:r>
          </w:p>
        </w:tc>
        <w:tc>
          <w:tcPr>
            <w:tcW w:w="1030" w:type="dxa"/>
            <w:shd w:val="clear" w:color="auto" w:fill="F2DBDB" w:themeFill="accent2" w:themeFillTint="33"/>
          </w:tcPr>
          <w:p w14:paraId="2EDF84D5" w14:textId="77777777" w:rsidR="0083152B" w:rsidRDefault="0083152B" w:rsidP="008B221E">
            <w:r>
              <w:t>7</w:t>
            </w:r>
          </w:p>
        </w:tc>
      </w:tr>
      <w:tr w:rsidR="0083152B" w14:paraId="7A582F7B" w14:textId="77777777" w:rsidTr="008B221E">
        <w:tc>
          <w:tcPr>
            <w:tcW w:w="1010" w:type="dxa"/>
            <w:vMerge w:val="restart"/>
            <w:shd w:val="clear" w:color="auto" w:fill="F2DBDB" w:themeFill="accent2" w:themeFillTint="33"/>
            <w:vAlign w:val="center"/>
          </w:tcPr>
          <w:p w14:paraId="6D167030" w14:textId="77777777" w:rsidR="0083152B" w:rsidRDefault="0083152B" w:rsidP="008B221E">
            <w:pPr>
              <w:jc w:val="center"/>
            </w:pPr>
            <w:r>
              <w:t>Destination</w:t>
            </w:r>
          </w:p>
        </w:tc>
        <w:tc>
          <w:tcPr>
            <w:tcW w:w="1028" w:type="dxa"/>
            <w:shd w:val="clear" w:color="auto" w:fill="F2DBDB" w:themeFill="accent2" w:themeFillTint="33"/>
          </w:tcPr>
          <w:p w14:paraId="10DAC638" w14:textId="77777777" w:rsidR="0083152B" w:rsidRDefault="0083152B" w:rsidP="008B221E">
            <w:r>
              <w:t>1</w:t>
            </w:r>
          </w:p>
        </w:tc>
        <w:tc>
          <w:tcPr>
            <w:tcW w:w="1028" w:type="dxa"/>
            <w:shd w:val="clear" w:color="auto" w:fill="F2DBDB" w:themeFill="accent2" w:themeFillTint="33"/>
          </w:tcPr>
          <w:p w14:paraId="33F311A9" w14:textId="77777777" w:rsidR="0083152B" w:rsidRDefault="0083152B" w:rsidP="008B221E"/>
        </w:tc>
        <w:tc>
          <w:tcPr>
            <w:tcW w:w="1029" w:type="dxa"/>
          </w:tcPr>
          <w:p w14:paraId="0EF94688" w14:textId="77777777" w:rsidR="0083152B" w:rsidRDefault="0083152B" w:rsidP="008B221E"/>
        </w:tc>
        <w:tc>
          <w:tcPr>
            <w:tcW w:w="1029" w:type="dxa"/>
          </w:tcPr>
          <w:p w14:paraId="0C13837C" w14:textId="77777777" w:rsidR="0083152B" w:rsidRDefault="0083152B" w:rsidP="008B221E"/>
        </w:tc>
        <w:tc>
          <w:tcPr>
            <w:tcW w:w="1029" w:type="dxa"/>
          </w:tcPr>
          <w:p w14:paraId="63A7E8BD" w14:textId="77777777" w:rsidR="0083152B" w:rsidRDefault="0083152B" w:rsidP="008B221E"/>
        </w:tc>
        <w:tc>
          <w:tcPr>
            <w:tcW w:w="1029" w:type="dxa"/>
          </w:tcPr>
          <w:p w14:paraId="3B987972" w14:textId="77777777" w:rsidR="0083152B" w:rsidRDefault="0083152B" w:rsidP="008B221E"/>
        </w:tc>
        <w:tc>
          <w:tcPr>
            <w:tcW w:w="1030" w:type="dxa"/>
          </w:tcPr>
          <w:p w14:paraId="6377DBA2" w14:textId="77777777" w:rsidR="0083152B" w:rsidRDefault="0083152B" w:rsidP="008B221E"/>
        </w:tc>
        <w:tc>
          <w:tcPr>
            <w:tcW w:w="1030" w:type="dxa"/>
          </w:tcPr>
          <w:p w14:paraId="0831D229" w14:textId="77777777" w:rsidR="0083152B" w:rsidRDefault="0083152B" w:rsidP="008B221E"/>
        </w:tc>
      </w:tr>
      <w:tr w:rsidR="0083152B" w14:paraId="69484EAC" w14:textId="77777777" w:rsidTr="008B221E">
        <w:tc>
          <w:tcPr>
            <w:tcW w:w="1010" w:type="dxa"/>
            <w:vMerge/>
            <w:shd w:val="clear" w:color="auto" w:fill="F2DBDB" w:themeFill="accent2" w:themeFillTint="33"/>
          </w:tcPr>
          <w:p w14:paraId="2422718E" w14:textId="77777777" w:rsidR="0083152B" w:rsidRDefault="0083152B" w:rsidP="008B221E"/>
        </w:tc>
        <w:tc>
          <w:tcPr>
            <w:tcW w:w="1028" w:type="dxa"/>
            <w:shd w:val="clear" w:color="auto" w:fill="F2DBDB" w:themeFill="accent2" w:themeFillTint="33"/>
          </w:tcPr>
          <w:p w14:paraId="586B0F67" w14:textId="77777777" w:rsidR="0083152B" w:rsidRDefault="0083152B" w:rsidP="008B221E">
            <w:r>
              <w:t>2</w:t>
            </w:r>
          </w:p>
        </w:tc>
        <w:tc>
          <w:tcPr>
            <w:tcW w:w="1028" w:type="dxa"/>
          </w:tcPr>
          <w:p w14:paraId="1E3AD2D0" w14:textId="77777777" w:rsidR="0083152B" w:rsidRDefault="0083152B" w:rsidP="008B221E"/>
        </w:tc>
        <w:tc>
          <w:tcPr>
            <w:tcW w:w="1029" w:type="dxa"/>
            <w:shd w:val="clear" w:color="auto" w:fill="F2DBDB" w:themeFill="accent2" w:themeFillTint="33"/>
          </w:tcPr>
          <w:p w14:paraId="51B63AB8" w14:textId="77777777" w:rsidR="0083152B" w:rsidRDefault="0083152B" w:rsidP="008B221E"/>
        </w:tc>
        <w:tc>
          <w:tcPr>
            <w:tcW w:w="1029" w:type="dxa"/>
          </w:tcPr>
          <w:p w14:paraId="56F797C8" w14:textId="77777777" w:rsidR="0083152B" w:rsidRDefault="0083152B" w:rsidP="008B221E"/>
        </w:tc>
        <w:tc>
          <w:tcPr>
            <w:tcW w:w="1029" w:type="dxa"/>
          </w:tcPr>
          <w:p w14:paraId="7386C5EB" w14:textId="77777777" w:rsidR="0083152B" w:rsidRDefault="0083152B" w:rsidP="008B221E"/>
        </w:tc>
        <w:tc>
          <w:tcPr>
            <w:tcW w:w="1029" w:type="dxa"/>
          </w:tcPr>
          <w:p w14:paraId="1463C8A7" w14:textId="77777777" w:rsidR="0083152B" w:rsidRDefault="0083152B" w:rsidP="008B221E"/>
        </w:tc>
        <w:tc>
          <w:tcPr>
            <w:tcW w:w="1030" w:type="dxa"/>
          </w:tcPr>
          <w:p w14:paraId="531560F2" w14:textId="77777777" w:rsidR="0083152B" w:rsidRDefault="0083152B" w:rsidP="008B221E"/>
        </w:tc>
        <w:tc>
          <w:tcPr>
            <w:tcW w:w="1030" w:type="dxa"/>
          </w:tcPr>
          <w:p w14:paraId="7634F92E" w14:textId="77777777" w:rsidR="0083152B" w:rsidRDefault="0083152B" w:rsidP="008B221E"/>
        </w:tc>
      </w:tr>
      <w:tr w:rsidR="0083152B" w14:paraId="577AC9CC" w14:textId="77777777" w:rsidTr="008B221E">
        <w:tc>
          <w:tcPr>
            <w:tcW w:w="1010" w:type="dxa"/>
            <w:vMerge/>
            <w:shd w:val="clear" w:color="auto" w:fill="F2DBDB" w:themeFill="accent2" w:themeFillTint="33"/>
          </w:tcPr>
          <w:p w14:paraId="15FF0B28" w14:textId="77777777" w:rsidR="0083152B" w:rsidRDefault="0083152B" w:rsidP="008B221E"/>
        </w:tc>
        <w:tc>
          <w:tcPr>
            <w:tcW w:w="1028" w:type="dxa"/>
            <w:shd w:val="clear" w:color="auto" w:fill="F2DBDB" w:themeFill="accent2" w:themeFillTint="33"/>
          </w:tcPr>
          <w:p w14:paraId="745BBBDE" w14:textId="77777777" w:rsidR="0083152B" w:rsidRDefault="0083152B" w:rsidP="008B221E">
            <w:r>
              <w:t>3</w:t>
            </w:r>
          </w:p>
        </w:tc>
        <w:tc>
          <w:tcPr>
            <w:tcW w:w="1028" w:type="dxa"/>
          </w:tcPr>
          <w:p w14:paraId="7E4338A5" w14:textId="77777777" w:rsidR="0083152B" w:rsidRDefault="0083152B" w:rsidP="008B221E"/>
        </w:tc>
        <w:tc>
          <w:tcPr>
            <w:tcW w:w="1029" w:type="dxa"/>
          </w:tcPr>
          <w:p w14:paraId="73E0FBAA" w14:textId="77777777" w:rsidR="0083152B" w:rsidRDefault="0083152B" w:rsidP="008B221E"/>
        </w:tc>
        <w:tc>
          <w:tcPr>
            <w:tcW w:w="1029" w:type="dxa"/>
            <w:shd w:val="clear" w:color="auto" w:fill="F2DBDB" w:themeFill="accent2" w:themeFillTint="33"/>
          </w:tcPr>
          <w:p w14:paraId="19238DFD" w14:textId="77777777" w:rsidR="0083152B" w:rsidRDefault="0083152B" w:rsidP="008B221E"/>
        </w:tc>
        <w:tc>
          <w:tcPr>
            <w:tcW w:w="1029" w:type="dxa"/>
          </w:tcPr>
          <w:p w14:paraId="040AE5AD" w14:textId="77777777" w:rsidR="0083152B" w:rsidRDefault="0083152B" w:rsidP="008B221E"/>
        </w:tc>
        <w:tc>
          <w:tcPr>
            <w:tcW w:w="1029" w:type="dxa"/>
          </w:tcPr>
          <w:p w14:paraId="3119CB41" w14:textId="77777777" w:rsidR="0083152B" w:rsidRDefault="0083152B" w:rsidP="008B221E"/>
        </w:tc>
        <w:tc>
          <w:tcPr>
            <w:tcW w:w="1030" w:type="dxa"/>
          </w:tcPr>
          <w:p w14:paraId="4597594D" w14:textId="77777777" w:rsidR="0083152B" w:rsidRDefault="0083152B" w:rsidP="008B221E"/>
        </w:tc>
        <w:tc>
          <w:tcPr>
            <w:tcW w:w="1030" w:type="dxa"/>
          </w:tcPr>
          <w:p w14:paraId="5A49ACE6" w14:textId="77777777" w:rsidR="0083152B" w:rsidRDefault="0083152B" w:rsidP="008B221E"/>
        </w:tc>
      </w:tr>
      <w:tr w:rsidR="0083152B" w14:paraId="1C4FB7F8" w14:textId="77777777" w:rsidTr="008B221E">
        <w:tc>
          <w:tcPr>
            <w:tcW w:w="1010" w:type="dxa"/>
            <w:vMerge/>
            <w:shd w:val="clear" w:color="auto" w:fill="F2DBDB" w:themeFill="accent2" w:themeFillTint="33"/>
          </w:tcPr>
          <w:p w14:paraId="1C9C7393" w14:textId="77777777" w:rsidR="0083152B" w:rsidRDefault="0083152B" w:rsidP="008B221E"/>
        </w:tc>
        <w:tc>
          <w:tcPr>
            <w:tcW w:w="1028" w:type="dxa"/>
            <w:shd w:val="clear" w:color="auto" w:fill="F2DBDB" w:themeFill="accent2" w:themeFillTint="33"/>
          </w:tcPr>
          <w:p w14:paraId="390A876C" w14:textId="77777777" w:rsidR="0083152B" w:rsidRDefault="0083152B" w:rsidP="008B221E">
            <w:r>
              <w:t>4</w:t>
            </w:r>
          </w:p>
        </w:tc>
        <w:tc>
          <w:tcPr>
            <w:tcW w:w="1028" w:type="dxa"/>
          </w:tcPr>
          <w:p w14:paraId="63FA1CD7" w14:textId="77777777" w:rsidR="0083152B" w:rsidRDefault="0083152B" w:rsidP="008B221E"/>
        </w:tc>
        <w:tc>
          <w:tcPr>
            <w:tcW w:w="1029" w:type="dxa"/>
          </w:tcPr>
          <w:p w14:paraId="0D313F72" w14:textId="77777777" w:rsidR="0083152B" w:rsidRDefault="0083152B" w:rsidP="008B221E"/>
        </w:tc>
        <w:tc>
          <w:tcPr>
            <w:tcW w:w="1029" w:type="dxa"/>
          </w:tcPr>
          <w:p w14:paraId="355BBC00" w14:textId="77777777" w:rsidR="0083152B" w:rsidRDefault="0083152B" w:rsidP="008B221E"/>
        </w:tc>
        <w:tc>
          <w:tcPr>
            <w:tcW w:w="1029" w:type="dxa"/>
            <w:shd w:val="clear" w:color="auto" w:fill="F2DBDB" w:themeFill="accent2" w:themeFillTint="33"/>
          </w:tcPr>
          <w:p w14:paraId="1B481FB3" w14:textId="77777777" w:rsidR="0083152B" w:rsidRDefault="0083152B" w:rsidP="008B221E"/>
        </w:tc>
        <w:tc>
          <w:tcPr>
            <w:tcW w:w="1029" w:type="dxa"/>
          </w:tcPr>
          <w:p w14:paraId="38F4C562" w14:textId="77777777" w:rsidR="0083152B" w:rsidRDefault="0083152B" w:rsidP="008B221E"/>
        </w:tc>
        <w:tc>
          <w:tcPr>
            <w:tcW w:w="1030" w:type="dxa"/>
          </w:tcPr>
          <w:p w14:paraId="214512A6" w14:textId="77777777" w:rsidR="0083152B" w:rsidRDefault="0083152B" w:rsidP="008B221E"/>
        </w:tc>
        <w:tc>
          <w:tcPr>
            <w:tcW w:w="1030" w:type="dxa"/>
          </w:tcPr>
          <w:p w14:paraId="71E9402B" w14:textId="77777777" w:rsidR="0083152B" w:rsidRDefault="0083152B" w:rsidP="008B221E"/>
        </w:tc>
      </w:tr>
      <w:tr w:rsidR="0083152B" w14:paraId="29FE1C32" w14:textId="77777777" w:rsidTr="008B221E">
        <w:tc>
          <w:tcPr>
            <w:tcW w:w="1010" w:type="dxa"/>
            <w:vMerge/>
            <w:shd w:val="clear" w:color="auto" w:fill="F2DBDB" w:themeFill="accent2" w:themeFillTint="33"/>
          </w:tcPr>
          <w:p w14:paraId="395172CC" w14:textId="77777777" w:rsidR="0083152B" w:rsidRDefault="0083152B" w:rsidP="008B221E"/>
        </w:tc>
        <w:tc>
          <w:tcPr>
            <w:tcW w:w="1028" w:type="dxa"/>
            <w:shd w:val="clear" w:color="auto" w:fill="F2DBDB" w:themeFill="accent2" w:themeFillTint="33"/>
          </w:tcPr>
          <w:p w14:paraId="04ADBD73" w14:textId="77777777" w:rsidR="0083152B" w:rsidRDefault="0083152B" w:rsidP="008B221E">
            <w:r>
              <w:t>5</w:t>
            </w:r>
          </w:p>
        </w:tc>
        <w:tc>
          <w:tcPr>
            <w:tcW w:w="1028" w:type="dxa"/>
          </w:tcPr>
          <w:p w14:paraId="1849A73E" w14:textId="77777777" w:rsidR="0083152B" w:rsidRDefault="0083152B" w:rsidP="008B221E"/>
        </w:tc>
        <w:tc>
          <w:tcPr>
            <w:tcW w:w="1029" w:type="dxa"/>
          </w:tcPr>
          <w:p w14:paraId="5CA1AD6B" w14:textId="77777777" w:rsidR="0083152B" w:rsidRDefault="0083152B" w:rsidP="008B221E"/>
        </w:tc>
        <w:tc>
          <w:tcPr>
            <w:tcW w:w="1029" w:type="dxa"/>
          </w:tcPr>
          <w:p w14:paraId="4186CF0B" w14:textId="77777777" w:rsidR="0083152B" w:rsidRDefault="0083152B" w:rsidP="008B221E"/>
        </w:tc>
        <w:tc>
          <w:tcPr>
            <w:tcW w:w="1029" w:type="dxa"/>
          </w:tcPr>
          <w:p w14:paraId="6BC1A56C" w14:textId="77777777" w:rsidR="0083152B" w:rsidRDefault="0083152B" w:rsidP="008B221E"/>
        </w:tc>
        <w:tc>
          <w:tcPr>
            <w:tcW w:w="1029" w:type="dxa"/>
            <w:shd w:val="clear" w:color="auto" w:fill="F2DBDB" w:themeFill="accent2" w:themeFillTint="33"/>
          </w:tcPr>
          <w:p w14:paraId="7EF4048F" w14:textId="77777777" w:rsidR="0083152B" w:rsidRDefault="0083152B" w:rsidP="008B221E"/>
        </w:tc>
        <w:tc>
          <w:tcPr>
            <w:tcW w:w="1030" w:type="dxa"/>
          </w:tcPr>
          <w:p w14:paraId="725FEA8A" w14:textId="77777777" w:rsidR="0083152B" w:rsidRDefault="0083152B" w:rsidP="008B221E"/>
        </w:tc>
        <w:tc>
          <w:tcPr>
            <w:tcW w:w="1030" w:type="dxa"/>
          </w:tcPr>
          <w:p w14:paraId="64B5B56E" w14:textId="77777777" w:rsidR="0083152B" w:rsidRDefault="0083152B" w:rsidP="008B221E"/>
        </w:tc>
      </w:tr>
      <w:tr w:rsidR="0083152B" w14:paraId="2FB23E82" w14:textId="77777777" w:rsidTr="008B221E">
        <w:tc>
          <w:tcPr>
            <w:tcW w:w="1010" w:type="dxa"/>
            <w:vMerge/>
            <w:shd w:val="clear" w:color="auto" w:fill="F2DBDB" w:themeFill="accent2" w:themeFillTint="33"/>
          </w:tcPr>
          <w:p w14:paraId="148C7ED6" w14:textId="77777777" w:rsidR="0083152B" w:rsidRDefault="0083152B" w:rsidP="008B221E"/>
        </w:tc>
        <w:tc>
          <w:tcPr>
            <w:tcW w:w="1028" w:type="dxa"/>
            <w:shd w:val="clear" w:color="auto" w:fill="F2DBDB" w:themeFill="accent2" w:themeFillTint="33"/>
          </w:tcPr>
          <w:p w14:paraId="6CEA94F5" w14:textId="77777777" w:rsidR="0083152B" w:rsidRDefault="0083152B" w:rsidP="008B221E">
            <w:r>
              <w:t>6</w:t>
            </w:r>
          </w:p>
        </w:tc>
        <w:tc>
          <w:tcPr>
            <w:tcW w:w="1028" w:type="dxa"/>
          </w:tcPr>
          <w:p w14:paraId="7E616433" w14:textId="77777777" w:rsidR="0083152B" w:rsidRDefault="0083152B" w:rsidP="008B221E"/>
        </w:tc>
        <w:tc>
          <w:tcPr>
            <w:tcW w:w="1029" w:type="dxa"/>
          </w:tcPr>
          <w:p w14:paraId="794DF9A0" w14:textId="77777777" w:rsidR="0083152B" w:rsidRDefault="0083152B" w:rsidP="008B221E"/>
        </w:tc>
        <w:tc>
          <w:tcPr>
            <w:tcW w:w="1029" w:type="dxa"/>
          </w:tcPr>
          <w:p w14:paraId="3F6E6E21" w14:textId="77777777" w:rsidR="0083152B" w:rsidRDefault="0083152B" w:rsidP="008B221E"/>
        </w:tc>
        <w:tc>
          <w:tcPr>
            <w:tcW w:w="1029" w:type="dxa"/>
          </w:tcPr>
          <w:p w14:paraId="0A83BD56" w14:textId="77777777" w:rsidR="0083152B" w:rsidRDefault="0083152B" w:rsidP="008B221E"/>
        </w:tc>
        <w:tc>
          <w:tcPr>
            <w:tcW w:w="1029" w:type="dxa"/>
          </w:tcPr>
          <w:p w14:paraId="7B033B72" w14:textId="77777777" w:rsidR="0083152B" w:rsidRDefault="0083152B" w:rsidP="008B221E"/>
        </w:tc>
        <w:tc>
          <w:tcPr>
            <w:tcW w:w="1030" w:type="dxa"/>
            <w:shd w:val="clear" w:color="auto" w:fill="F2DBDB" w:themeFill="accent2" w:themeFillTint="33"/>
          </w:tcPr>
          <w:p w14:paraId="460C6EE3" w14:textId="77777777" w:rsidR="0083152B" w:rsidRDefault="0083152B" w:rsidP="008B221E"/>
        </w:tc>
        <w:tc>
          <w:tcPr>
            <w:tcW w:w="1030" w:type="dxa"/>
          </w:tcPr>
          <w:p w14:paraId="6606D8A6" w14:textId="77777777" w:rsidR="0083152B" w:rsidRDefault="0083152B" w:rsidP="008B221E"/>
        </w:tc>
      </w:tr>
      <w:tr w:rsidR="0083152B" w14:paraId="7DA9C2EA" w14:textId="77777777" w:rsidTr="008B221E">
        <w:tc>
          <w:tcPr>
            <w:tcW w:w="1010" w:type="dxa"/>
            <w:vMerge/>
            <w:shd w:val="clear" w:color="auto" w:fill="F2DBDB" w:themeFill="accent2" w:themeFillTint="33"/>
          </w:tcPr>
          <w:p w14:paraId="6414D1C6" w14:textId="77777777" w:rsidR="0083152B" w:rsidRDefault="0083152B" w:rsidP="008B221E"/>
        </w:tc>
        <w:tc>
          <w:tcPr>
            <w:tcW w:w="1028" w:type="dxa"/>
            <w:shd w:val="clear" w:color="auto" w:fill="F2DBDB" w:themeFill="accent2" w:themeFillTint="33"/>
          </w:tcPr>
          <w:p w14:paraId="0DC07CE3" w14:textId="77777777" w:rsidR="0083152B" w:rsidRDefault="0083152B" w:rsidP="008B221E">
            <w:r>
              <w:t>7</w:t>
            </w:r>
          </w:p>
        </w:tc>
        <w:tc>
          <w:tcPr>
            <w:tcW w:w="1028" w:type="dxa"/>
          </w:tcPr>
          <w:p w14:paraId="2C83CFC8" w14:textId="77777777" w:rsidR="0083152B" w:rsidRDefault="0083152B" w:rsidP="008B221E"/>
        </w:tc>
        <w:tc>
          <w:tcPr>
            <w:tcW w:w="1029" w:type="dxa"/>
          </w:tcPr>
          <w:p w14:paraId="57C6F1CA" w14:textId="77777777" w:rsidR="0083152B" w:rsidRDefault="0083152B" w:rsidP="008B221E"/>
        </w:tc>
        <w:tc>
          <w:tcPr>
            <w:tcW w:w="1029" w:type="dxa"/>
          </w:tcPr>
          <w:p w14:paraId="0636ACD3" w14:textId="77777777" w:rsidR="0083152B" w:rsidRDefault="0083152B" w:rsidP="008B221E"/>
        </w:tc>
        <w:tc>
          <w:tcPr>
            <w:tcW w:w="1029" w:type="dxa"/>
          </w:tcPr>
          <w:p w14:paraId="7A90D757" w14:textId="77777777" w:rsidR="0083152B" w:rsidRDefault="0083152B" w:rsidP="008B221E"/>
        </w:tc>
        <w:tc>
          <w:tcPr>
            <w:tcW w:w="1029" w:type="dxa"/>
          </w:tcPr>
          <w:p w14:paraId="21A229C1" w14:textId="77777777" w:rsidR="0083152B" w:rsidRDefault="0083152B" w:rsidP="008B221E"/>
        </w:tc>
        <w:tc>
          <w:tcPr>
            <w:tcW w:w="1030" w:type="dxa"/>
          </w:tcPr>
          <w:p w14:paraId="6528A269" w14:textId="77777777" w:rsidR="0083152B" w:rsidRDefault="0083152B" w:rsidP="008B221E"/>
        </w:tc>
        <w:tc>
          <w:tcPr>
            <w:tcW w:w="1030" w:type="dxa"/>
            <w:shd w:val="clear" w:color="auto" w:fill="F2DBDB" w:themeFill="accent2" w:themeFillTint="33"/>
          </w:tcPr>
          <w:p w14:paraId="62EB730E" w14:textId="77777777" w:rsidR="0083152B" w:rsidRDefault="0083152B" w:rsidP="008B221E"/>
        </w:tc>
      </w:tr>
    </w:tbl>
    <w:p w14:paraId="74A77B3F" w14:textId="77777777" w:rsidR="0083152B" w:rsidRDefault="0083152B" w:rsidP="0083152B"/>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4006" w:name="_Toc228847798"/>
      <w:r>
        <w:lastRenderedPageBreak/>
        <w:t>Discussion of the degree of success in meeting the original objectives</w:t>
      </w:r>
      <w:bookmarkEnd w:id="4006"/>
    </w:p>
    <w:p w14:paraId="4930CC99" w14:textId="77777777" w:rsidR="00AC26F3" w:rsidRDefault="007F083D" w:rsidP="002E4C56">
      <w:r>
        <w: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t>
      </w:r>
      <w:r w:rsidR="00AC26F3">
        <w: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t>
      </w:r>
    </w:p>
    <w:p w14:paraId="2C30F0DA" w14:textId="19EBDF42" w:rsidR="002E4C56" w:rsidRDefault="00AC26F3" w:rsidP="002E4C56">
      <w:r>
        <w: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t>
      </w:r>
      <w:r w:rsidR="002E4C56">
        <w:br w:type="page"/>
      </w:r>
    </w:p>
    <w:p w14:paraId="0748D981" w14:textId="689B210B" w:rsidR="002E4C56" w:rsidRDefault="002E4C56" w:rsidP="002E4C56">
      <w:pPr>
        <w:pStyle w:val="Heading1"/>
      </w:pPr>
      <w:bookmarkStart w:id="4007" w:name="_Toc228847799"/>
      <w:commentRangeStart w:id="4008"/>
      <w:r>
        <w:lastRenderedPageBreak/>
        <w:t>evaluation of the user’s response to the system</w:t>
      </w:r>
      <w:bookmarkEnd w:id="4007"/>
      <w:commentRangeEnd w:id="4008"/>
      <w:r w:rsidR="0037418E">
        <w:rPr>
          <w:rStyle w:val="CommentReference"/>
          <w:caps w:val="0"/>
          <w:color w:val="auto"/>
          <w:spacing w:val="0"/>
        </w:rPr>
        <w:commentReference w:id="4008"/>
      </w:r>
    </w:p>
    <w:p w14:paraId="224F9A5C" w14:textId="7F7087D1" w:rsidR="002E4C56" w:rsidRDefault="002E4C56" w:rsidP="002E4C56">
      <w:r>
        <w:br w:type="page"/>
      </w:r>
    </w:p>
    <w:p w14:paraId="1B174BAC" w14:textId="67BECAF1" w:rsidR="002E4C56" w:rsidRDefault="002E4C56" w:rsidP="002E4C56">
      <w:pPr>
        <w:pStyle w:val="Heading1"/>
      </w:pPr>
      <w:bookmarkStart w:id="4009" w:name="_Toc228847800"/>
      <w:r>
        <w:lastRenderedPageBreak/>
        <w:t>Desirable Extensions</w:t>
      </w:r>
      <w:bookmarkEnd w:id="4009"/>
    </w:p>
    <w:p w14:paraId="766848C8" w14:textId="31157726" w:rsidR="007F083D" w:rsidRDefault="007F083D" w:rsidP="007F083D">
      <w:r>
        <w: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t>
      </w:r>
    </w:p>
    <w:p w14:paraId="08E0B581" w14:textId="22481B01" w:rsidR="00AC26F3" w:rsidRPr="007F083D" w:rsidRDefault="00AC26F3" w:rsidP="007F083D">
      <w:r>
        <w:t>Another desiarable extention would be to creat the power supply to go with the system so it would not be at the mercy of the problems caused by hornby’s ones.</w:t>
      </w:r>
    </w:p>
    <w:sectPr w:rsidR="00AC26F3" w:rsidRPr="007F083D"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8B221E" w:rsidRDefault="008B221E" w:rsidP="004F22F1">
      <w:pPr>
        <w:pStyle w:val="CommentText"/>
        <w:numPr>
          <w:ilvl w:val="0"/>
          <w:numId w:val="2"/>
        </w:numPr>
      </w:pPr>
      <w:r>
        <w:rPr>
          <w:rStyle w:val="CommentReference"/>
        </w:rPr>
        <w:annotationRef/>
      </w:r>
      <w:r>
        <w:t>How the project progresses from the original data to the results</w:t>
      </w:r>
    </w:p>
    <w:p w14:paraId="615BB639" w14:textId="77777777" w:rsidR="008B221E" w:rsidRDefault="008B221E" w:rsidP="004F22F1">
      <w:pPr>
        <w:pStyle w:val="CommentText"/>
        <w:numPr>
          <w:ilvl w:val="0"/>
          <w:numId w:val="2"/>
        </w:numPr>
      </w:pPr>
      <w:r>
        <w:t>How the user requirements where ascertained</w:t>
      </w:r>
    </w:p>
    <w:p w14:paraId="166A87A5" w14:textId="77777777" w:rsidR="008B221E" w:rsidRDefault="008B221E" w:rsidP="004F22F1">
      <w:pPr>
        <w:pStyle w:val="CommentText"/>
        <w:numPr>
          <w:ilvl w:val="0"/>
          <w:numId w:val="2"/>
        </w:numPr>
      </w:pPr>
      <w:r>
        <w:t>The results of the investigation, accurately recorded and analysed carefully</w:t>
      </w:r>
    </w:p>
    <w:p w14:paraId="0FE27DBE" w14:textId="77777777" w:rsidR="008B221E" w:rsidRDefault="008B221E" w:rsidP="004F22F1">
      <w:pPr>
        <w:pStyle w:val="CommentText"/>
        <w:numPr>
          <w:ilvl w:val="0"/>
          <w:numId w:val="2"/>
        </w:numPr>
      </w:pPr>
      <w:r>
        <w:t>How I arrived at the requirement specification</w:t>
      </w:r>
    </w:p>
    <w:p w14:paraId="7EFE895B" w14:textId="77777777" w:rsidR="008B221E" w:rsidRDefault="008B221E"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8B221E" w:rsidRDefault="008B221E">
      <w:pPr>
        <w:pStyle w:val="CommentText"/>
      </w:pPr>
      <w:r>
        <w:rPr>
          <w:rStyle w:val="CommentReference"/>
        </w:rPr>
        <w:annotationRef/>
      </w:r>
      <w:r>
        <w:t>Seems to be missing from the emails</w:t>
      </w:r>
    </w:p>
  </w:comment>
  <w:comment w:id="50" w:author="Roserick Sarrus" w:date="2012-12-15T13:16:00Z" w:initials="RS">
    <w:p w14:paraId="42086C16" w14:textId="77777777" w:rsidR="008B221E" w:rsidRDefault="008B221E">
      <w:pPr>
        <w:pStyle w:val="CommentText"/>
      </w:pPr>
      <w:r>
        <w:rPr>
          <w:rStyle w:val="CommentReference"/>
        </w:rPr>
        <w:annotationRef/>
      </w:r>
      <w:r>
        <w:t>Need picture</w:t>
      </w:r>
    </w:p>
  </w:comment>
  <w:comment w:id="51" w:author="Roserick Sarrus" w:date="2012-12-15T15:09:00Z" w:initials="RS">
    <w:p w14:paraId="58276640" w14:textId="77777777" w:rsidR="008B221E" w:rsidRDefault="008B221E">
      <w:pPr>
        <w:pStyle w:val="CommentText"/>
      </w:pPr>
      <w:r>
        <w:rPr>
          <w:rStyle w:val="CommentReference"/>
        </w:rPr>
        <w:annotationRef/>
      </w:r>
      <w:r>
        <w:t>Code needed</w:t>
      </w:r>
    </w:p>
  </w:comment>
  <w:comment w:id="53" w:author="Michael Bell" w:date="2013-03-26T10:24:00Z" w:initials="MB">
    <w:p w14:paraId="4457BF97" w14:textId="1CEF03DA" w:rsidR="008B221E" w:rsidRDefault="008B221E">
      <w:pPr>
        <w:pStyle w:val="CommentText"/>
      </w:pPr>
      <w:r>
        <w:rPr>
          <w:rStyle w:val="CommentReference"/>
        </w:rPr>
        <w:annotationRef/>
      </w:r>
      <w:r>
        <w:t>Mention later that this is too low</w:t>
      </w:r>
    </w:p>
  </w:comment>
  <w:comment w:id="54" w:author="Michael Bell" w:date="2013-03-26T10:47:00Z" w:initials="MB">
    <w:p w14:paraId="5B72E6B8" w14:textId="14DFB196" w:rsidR="008B221E" w:rsidRDefault="008B221E">
      <w:pPr>
        <w:pStyle w:val="CommentText"/>
      </w:pPr>
      <w:r>
        <w:rPr>
          <w:rStyle w:val="CommentReference"/>
        </w:rPr>
        <w:annotationRef/>
      </w:r>
      <w:r>
        <w:t>A nice picture would be nice</w:t>
      </w:r>
    </w:p>
  </w:comment>
  <w:comment w:id="55" w:author="Michael Bell" w:date="2013-03-26T10:57:00Z" w:initials="MB">
    <w:p w14:paraId="4A235F43" w14:textId="0956CCB1" w:rsidR="008B221E" w:rsidRDefault="008B221E">
      <w:pPr>
        <w:pStyle w:val="CommentText"/>
      </w:pPr>
      <w:r>
        <w:rPr>
          <w:rStyle w:val="CommentReference"/>
        </w:rPr>
        <w:annotationRef/>
      </w:r>
      <w:r>
        <w:t>Diagram needed</w:t>
      </w:r>
    </w:p>
  </w:comment>
  <w:comment w:id="60" w:author="Michael R. Bell" w:date="2013-05-03T13:49:00Z" w:initials="MRB">
    <w:p w14:paraId="11314226" w14:textId="6882A106" w:rsidR="008B221E" w:rsidRDefault="008B221E">
      <w:pPr>
        <w:pStyle w:val="CommentText"/>
      </w:pPr>
      <w:r>
        <w:rPr>
          <w:rStyle w:val="CommentReference"/>
        </w:rPr>
        <w:annotationRef/>
      </w:r>
      <w:r>
        <w:t>Insert instruction array</w:t>
      </w:r>
    </w:p>
  </w:comment>
  <w:comment w:id="4008" w:author="Michael Bell" w:date="2013-05-03T14:22:00Z" w:initials="MB">
    <w:p w14:paraId="2F1E9406" w14:textId="65D834BB" w:rsidR="008B221E" w:rsidRDefault="008B221E">
      <w:pPr>
        <w:pStyle w:val="CommentText"/>
      </w:pPr>
      <w:r>
        <w:rPr>
          <w:rStyle w:val="CommentReference"/>
        </w:rPr>
        <w:annotationRef/>
      </w:r>
      <w:r>
        <w:t>Create user acceptance questionaire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Ex w15:paraId="11314226" w15:done="0"/>
  <w15:commentEx w15:paraId="2F1E94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F08E9" w14:textId="77777777" w:rsidR="0046772E" w:rsidRDefault="0046772E" w:rsidP="003C3B39">
      <w:pPr>
        <w:spacing w:after="0" w:line="240" w:lineRule="auto"/>
      </w:pPr>
      <w:r>
        <w:separator/>
      </w:r>
    </w:p>
  </w:endnote>
  <w:endnote w:type="continuationSeparator" w:id="0">
    <w:p w14:paraId="2377BC45" w14:textId="77777777" w:rsidR="0046772E" w:rsidRDefault="0046772E"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8B221E" w:rsidRDefault="008B221E">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973ACE">
      <w:rPr>
        <w:noProof/>
      </w:rPr>
      <w:t>39</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973ACE">
      <w:rPr>
        <w:noProof/>
      </w:rPr>
      <w:t>73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146651" w14:textId="77777777" w:rsidR="0046772E" w:rsidRDefault="0046772E" w:rsidP="003C3B39">
      <w:pPr>
        <w:spacing w:after="0" w:line="240" w:lineRule="auto"/>
      </w:pPr>
      <w:r>
        <w:separator/>
      </w:r>
    </w:p>
  </w:footnote>
  <w:footnote w:type="continuationSeparator" w:id="0">
    <w:p w14:paraId="3950AC50" w14:textId="77777777" w:rsidR="0046772E" w:rsidRDefault="0046772E" w:rsidP="003C3B39">
      <w:pPr>
        <w:spacing w:after="0" w:line="240" w:lineRule="auto"/>
      </w:pPr>
      <w:r>
        <w:continuationSeparator/>
      </w:r>
    </w:p>
  </w:footnote>
  <w:footnote w:id="1">
    <w:p w14:paraId="3B3C7F23" w14:textId="6BFDFBD2" w:rsidR="008B221E" w:rsidRPr="00E443E8" w:rsidRDefault="008B221E">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8B221E" w:rsidRDefault="008B221E">
      <w:pPr>
        <w:pStyle w:val="FootnoteText"/>
      </w:pPr>
      <w:r>
        <w:rPr>
          <w:rStyle w:val="FootnoteReference"/>
        </w:rPr>
        <w:footnoteRef/>
      </w:r>
      <w:r>
        <w:t xml:space="preserve"> Switched on by the board</w:t>
      </w:r>
    </w:p>
  </w:footnote>
  <w:footnote w:id="3">
    <w:p w14:paraId="118BF753" w14:textId="15848379" w:rsidR="008B221E" w:rsidRPr="008B26B9" w:rsidRDefault="008B221E">
      <w:pPr>
        <w:pStyle w:val="FootnoteText"/>
      </w:pPr>
      <w:r>
        <w:rPr>
          <w:rStyle w:val="FootnoteReference"/>
        </w:rPr>
        <w:footnoteRef/>
      </w:r>
      <w:r>
        <w:t xml:space="preserve"> 12V for the motor shield and 9V for all other parts.</w:t>
      </w:r>
    </w:p>
  </w:footnote>
  <w:footnote w:id="4">
    <w:p w14:paraId="51F91600" w14:textId="294B020E" w:rsidR="008B221E" w:rsidRPr="00056D41" w:rsidRDefault="008B221E">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rson w15:author="Michael Bell">
    <w15:presenceInfo w15:providerId="Windows Live" w15:userId="7723a1f26e718b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1BC3"/>
    <w:rsid w:val="00412E61"/>
    <w:rsid w:val="0046772E"/>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06909"/>
    <w:rsid w:val="00620F0E"/>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21E"/>
    <w:rsid w:val="008B26B9"/>
    <w:rsid w:val="008C7F64"/>
    <w:rsid w:val="008E0DFA"/>
    <w:rsid w:val="00903DB9"/>
    <w:rsid w:val="0091711B"/>
    <w:rsid w:val="00922539"/>
    <w:rsid w:val="00935EEB"/>
    <w:rsid w:val="00944E58"/>
    <w:rsid w:val="00951F76"/>
    <w:rsid w:val="00956128"/>
    <w:rsid w:val="00963C06"/>
    <w:rsid w:val="00973ACE"/>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5" Type="http://schemas.openxmlformats.org/officeDocument/2006/relationships/settings" Target="settings.xml"/><Relationship Id="rId61" Type="http://schemas.openxmlformats.org/officeDocument/2006/relationships/oleObject" Target="embeddings/oleObject9.bin"/><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emf"/><Relationship Id="rId55"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BC88F9-142B-4CB4-BFE6-F5FEF1272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2969</TotalTime>
  <Pages>74</Pages>
  <Words>16615</Words>
  <Characters>94709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111102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63</cp:revision>
  <cp:lastPrinted>2013-05-03T13:18:00Z</cp:lastPrinted>
  <dcterms:created xsi:type="dcterms:W3CDTF">2012-12-06T12:15:00Z</dcterms:created>
  <dcterms:modified xsi:type="dcterms:W3CDTF">2013-05-06T17:13:00Z</dcterms:modified>
</cp:coreProperties>
</file>